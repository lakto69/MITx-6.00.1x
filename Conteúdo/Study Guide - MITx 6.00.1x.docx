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72"/>
          <w:szCs w:val="72"/>
        </w:rPr>
      </w:pPr>
      <w:bookmarkStart w:colFirst="0" w:colLast="0" w:name="_wkdtdlnax0u3" w:id="0"/>
      <w:bookmarkEnd w:id="0"/>
      <w:r w:rsidDel="00000000" w:rsidR="00000000" w:rsidRPr="00000000">
        <w:rPr>
          <w:sz w:val="72"/>
          <w:szCs w:val="72"/>
          <w:rtl w:val="0"/>
        </w:rPr>
        <w:t xml:space="preserve">MITx 6.00.1x</w:t>
      </w:r>
    </w:p>
    <w:p w:rsidR="00000000" w:rsidDel="00000000" w:rsidP="00000000" w:rsidRDefault="00000000" w:rsidRPr="00000000" w14:paraId="00000002">
      <w:pPr>
        <w:pStyle w:val="Subtitle"/>
        <w:jc w:val="center"/>
        <w:rPr>
          <w:rFonts w:ascii="Comfortaa" w:cs="Comfortaa" w:eastAsia="Comfortaa" w:hAnsi="Comfortaa"/>
          <w:sz w:val="26"/>
          <w:szCs w:val="26"/>
        </w:rPr>
      </w:pPr>
      <w:bookmarkStart w:colFirst="0" w:colLast="0" w:name="_hwf0v5ggt7y2" w:id="1"/>
      <w:bookmarkEnd w:id="1"/>
      <w:r w:rsidDel="00000000" w:rsidR="00000000" w:rsidRPr="00000000">
        <w:rPr>
          <w:rFonts w:ascii="Comfortaa" w:cs="Comfortaa" w:eastAsia="Comfortaa" w:hAnsi="Comfortaa"/>
          <w:sz w:val="26"/>
          <w:szCs w:val="26"/>
          <w:rtl w:val="0"/>
        </w:rPr>
        <w:t xml:space="preserve">Introduction to Computer Science and Programming Using Python</w:t>
      </w:r>
    </w:p>
    <w:p w:rsidR="00000000" w:rsidDel="00000000" w:rsidP="00000000" w:rsidRDefault="00000000" w:rsidRPr="00000000" w14:paraId="00000003">
      <w:pPr>
        <w:rPr/>
      </w:pPr>
      <w:r w:rsidDel="00000000" w:rsidR="00000000" w:rsidRPr="00000000">
        <w:rPr>
          <w:rFonts w:ascii="Open Sans" w:cs="Open Sans" w:eastAsia="Open Sans" w:hAnsi="Open Sans"/>
          <w:sz w:val="32"/>
          <w:szCs w:val="32"/>
          <w:rtl w:val="0"/>
        </w:rPr>
        <w:t xml:space="preserve">Lecture Videos - Notes</w:t>
      </w:r>
      <w:r w:rsidDel="00000000" w:rsidR="00000000" w:rsidRPr="00000000">
        <w:rPr>
          <w:rtl w:val="0"/>
        </w:rPr>
      </w:r>
    </w:p>
    <w:p w:rsidR="00000000" w:rsidDel="00000000" w:rsidP="00000000" w:rsidRDefault="00000000" w:rsidRPr="00000000" w14:paraId="00000004">
      <w:pPr>
        <w:pStyle w:val="Heading3"/>
        <w:rPr/>
      </w:pPr>
      <w:bookmarkStart w:colFirst="0" w:colLast="0" w:name="_j4r3e1oxrkse" w:id="2"/>
      <w:bookmarkEnd w:id="2"/>
      <w:r w:rsidDel="00000000" w:rsidR="00000000" w:rsidRPr="00000000">
        <w:rPr>
          <w:rtl w:val="0"/>
        </w:rPr>
        <w:t xml:space="preserve">Table of Contents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omfortaa" w:cs="Comfortaa" w:eastAsia="Comfortaa" w:hAnsi="Comfortaa"/>
          <w:b w:val="1"/>
          <w:sz w:val="28"/>
          <w:szCs w:val="28"/>
        </w:rPr>
      </w:pPr>
      <w:hyperlink w:anchor="_4d0kuodhv4kd">
        <w:r w:rsidDel="00000000" w:rsidR="00000000" w:rsidRPr="00000000">
          <w:rPr>
            <w:rFonts w:ascii="Comfortaa" w:cs="Comfortaa" w:eastAsia="Comfortaa" w:hAnsi="Comfortaa"/>
            <w:b w:val="1"/>
            <w:color w:val="1155cc"/>
            <w:sz w:val="28"/>
            <w:szCs w:val="28"/>
            <w:rtl w:val="0"/>
          </w:rPr>
          <w:t xml:space="preserve">WEEK 1</w:t>
        </w:r>
      </w:hyperlink>
      <w:r w:rsidDel="00000000" w:rsidR="00000000" w:rsidRPr="00000000">
        <w:rPr>
          <w:rtl w:val="0"/>
        </w:rPr>
      </w:r>
    </w:p>
    <w:p w:rsidR="00000000" w:rsidDel="00000000" w:rsidP="00000000" w:rsidRDefault="00000000" w:rsidRPr="00000000" w14:paraId="00000007">
      <w:pPr>
        <w:rPr>
          <w:rFonts w:ascii="Comfortaa" w:cs="Comfortaa" w:eastAsia="Comfortaa" w:hAnsi="Comfortaa"/>
        </w:rPr>
      </w:pPr>
      <w:hyperlink w:anchor="xpmvc53wvwye">
        <w:r w:rsidDel="00000000" w:rsidR="00000000" w:rsidRPr="00000000">
          <w:rPr>
            <w:rFonts w:ascii="Comfortaa" w:cs="Comfortaa" w:eastAsia="Comfortaa" w:hAnsi="Comfortaa"/>
            <w:color w:val="1155cc"/>
            <w:rtl w:val="0"/>
          </w:rPr>
          <w:t xml:space="preserve">Introduction</w:t>
        </w:r>
      </w:hyperlink>
      <w:r w:rsidDel="00000000" w:rsidR="00000000" w:rsidRPr="00000000">
        <w:rPr>
          <w:rtl w:val="0"/>
        </w:rPr>
      </w:r>
    </w:p>
    <w:p w:rsidR="00000000" w:rsidDel="00000000" w:rsidP="00000000" w:rsidRDefault="00000000" w:rsidRPr="00000000" w14:paraId="00000008">
      <w:pPr>
        <w:rPr>
          <w:rFonts w:ascii="Comfortaa" w:cs="Comfortaa" w:eastAsia="Comfortaa" w:hAnsi="Comfortaa"/>
        </w:rPr>
      </w:pPr>
      <w:hyperlink w:anchor="hue50nhy1irz">
        <w:r w:rsidDel="00000000" w:rsidR="00000000" w:rsidRPr="00000000">
          <w:rPr>
            <w:rFonts w:ascii="Comfortaa" w:cs="Comfortaa" w:eastAsia="Comfortaa" w:hAnsi="Comfortaa"/>
            <w:color w:val="1155cc"/>
            <w:rtl w:val="0"/>
          </w:rPr>
          <w:t xml:space="preserve">Python Basics</w:t>
        </w:r>
      </w:hyperlink>
      <w:r w:rsidDel="00000000" w:rsidR="00000000" w:rsidRPr="00000000">
        <w:rPr>
          <w:rtl w:val="0"/>
        </w:rPr>
      </w:r>
    </w:p>
    <w:p w:rsidR="00000000" w:rsidDel="00000000" w:rsidP="00000000" w:rsidRDefault="00000000" w:rsidRPr="00000000" w14:paraId="00000009">
      <w:pPr>
        <w:rPr>
          <w:rFonts w:ascii="Comfortaa" w:cs="Comfortaa" w:eastAsia="Comfortaa" w:hAnsi="Comfortaa"/>
        </w:rPr>
      </w:pPr>
      <w:hyperlink w:anchor="dbfvfuli1gr">
        <w:r w:rsidDel="00000000" w:rsidR="00000000" w:rsidRPr="00000000">
          <w:rPr>
            <w:rFonts w:ascii="Comfortaa" w:cs="Comfortaa" w:eastAsia="Comfortaa" w:hAnsi="Comfortaa"/>
            <w:color w:val="1155cc"/>
            <w:rtl w:val="0"/>
          </w:rPr>
          <w:t xml:space="preserve">Conditionals</w:t>
        </w:r>
      </w:hyperlink>
      <w:r w:rsidDel="00000000" w:rsidR="00000000" w:rsidRPr="00000000">
        <w:rPr>
          <w:rtl w:val="0"/>
        </w:rPr>
      </w:r>
    </w:p>
    <w:p w:rsidR="00000000" w:rsidDel="00000000" w:rsidP="00000000" w:rsidRDefault="00000000" w:rsidRPr="00000000" w14:paraId="0000000A">
      <w:pPr>
        <w:rPr>
          <w:rFonts w:ascii="Comfortaa" w:cs="Comfortaa" w:eastAsia="Comfortaa" w:hAnsi="Comfortaa"/>
        </w:rPr>
      </w:pPr>
      <w:hyperlink w:anchor="un9zaul91u8k">
        <w:r w:rsidDel="00000000" w:rsidR="00000000" w:rsidRPr="00000000">
          <w:rPr>
            <w:rFonts w:ascii="Comfortaa" w:cs="Comfortaa" w:eastAsia="Comfortaa" w:hAnsi="Comfortaa"/>
            <w:color w:val="1155cc"/>
            <w:rtl w:val="0"/>
          </w:rPr>
          <w:t xml:space="preserve">Loops</w:t>
        </w:r>
      </w:hyperlink>
      <w:r w:rsidDel="00000000" w:rsidR="00000000" w:rsidRPr="00000000">
        <w:rPr>
          <w:rtl w:val="0"/>
        </w:rPr>
      </w:r>
    </w:p>
    <w:p w:rsidR="00000000" w:rsidDel="00000000" w:rsidP="00000000" w:rsidRDefault="00000000" w:rsidRPr="00000000" w14:paraId="0000000B">
      <w:pPr>
        <w:rPr>
          <w:rFonts w:ascii="Comfortaa" w:cs="Comfortaa" w:eastAsia="Comfortaa" w:hAnsi="Comfortaa"/>
        </w:rPr>
      </w:pPr>
      <w:r w:rsidDel="00000000" w:rsidR="00000000" w:rsidRPr="00000000">
        <w:rPr>
          <w:rtl w:val="0"/>
        </w:rPr>
      </w:r>
    </w:p>
    <w:p w:rsidR="00000000" w:rsidDel="00000000" w:rsidP="00000000" w:rsidRDefault="00000000" w:rsidRPr="00000000" w14:paraId="0000000C">
      <w:pPr>
        <w:rPr>
          <w:rFonts w:ascii="Comfortaa" w:cs="Comfortaa" w:eastAsia="Comfortaa" w:hAnsi="Comfortaa"/>
          <w:b w:val="1"/>
        </w:rPr>
      </w:pPr>
      <w:hyperlink w:anchor="_3ztm9xjuxdcb">
        <w:r w:rsidDel="00000000" w:rsidR="00000000" w:rsidRPr="00000000">
          <w:rPr>
            <w:rFonts w:ascii="Comfortaa" w:cs="Comfortaa" w:eastAsia="Comfortaa" w:hAnsi="Comfortaa"/>
            <w:b w:val="1"/>
            <w:color w:val="1155cc"/>
            <w:sz w:val="28"/>
            <w:szCs w:val="28"/>
            <w:rtl w:val="0"/>
          </w:rPr>
          <w:t xml:space="preserve">WEEK 2</w:t>
        </w:r>
      </w:hyperlink>
      <w:r w:rsidDel="00000000" w:rsidR="00000000" w:rsidRPr="00000000">
        <w:rPr>
          <w:rtl w:val="0"/>
        </w:rPr>
      </w:r>
    </w:p>
    <w:p w:rsidR="00000000" w:rsidDel="00000000" w:rsidP="00000000" w:rsidRDefault="00000000" w:rsidRPr="00000000" w14:paraId="0000000D">
      <w:pPr>
        <w:rPr>
          <w:rFonts w:ascii="Comfortaa" w:cs="Comfortaa" w:eastAsia="Comfortaa" w:hAnsi="Comfortaa"/>
        </w:rPr>
      </w:pPr>
      <w:hyperlink w:anchor="ktnns7exrwhp">
        <w:r w:rsidDel="00000000" w:rsidR="00000000" w:rsidRPr="00000000">
          <w:rPr>
            <w:rFonts w:ascii="Comfortaa" w:cs="Comfortaa" w:eastAsia="Comfortaa" w:hAnsi="Comfortaa"/>
            <w:color w:val="1155cc"/>
            <w:rtl w:val="0"/>
          </w:rPr>
          <w:t xml:space="preserve">Binary System</w:t>
        </w:r>
      </w:hyperlink>
      <w:r w:rsidDel="00000000" w:rsidR="00000000" w:rsidRPr="00000000">
        <w:rPr>
          <w:rtl w:val="0"/>
        </w:rPr>
      </w:r>
    </w:p>
    <w:p w:rsidR="00000000" w:rsidDel="00000000" w:rsidP="00000000" w:rsidRDefault="00000000" w:rsidRPr="00000000" w14:paraId="0000000E">
      <w:pPr>
        <w:rPr>
          <w:rFonts w:ascii="Comfortaa" w:cs="Comfortaa" w:eastAsia="Comfortaa" w:hAnsi="Comfortaa"/>
        </w:rPr>
      </w:pPr>
      <w:hyperlink w:anchor="vvett0evg0mh">
        <w:r w:rsidDel="00000000" w:rsidR="00000000" w:rsidRPr="00000000">
          <w:rPr>
            <w:rFonts w:ascii="Comfortaa" w:cs="Comfortaa" w:eastAsia="Comfortaa" w:hAnsi="Comfortaa"/>
            <w:color w:val="1155cc"/>
            <w:rtl w:val="0"/>
          </w:rPr>
          <w:t xml:space="preserve">Functions</w:t>
        </w:r>
      </w:hyperlink>
      <w:r w:rsidDel="00000000" w:rsidR="00000000" w:rsidRPr="00000000">
        <w:rPr>
          <w:rtl w:val="0"/>
        </w:rPr>
      </w:r>
    </w:p>
    <w:p w:rsidR="00000000" w:rsidDel="00000000" w:rsidP="00000000" w:rsidRDefault="00000000" w:rsidRPr="00000000" w14:paraId="0000000F">
      <w:pPr>
        <w:rPr>
          <w:rFonts w:ascii="Comfortaa" w:cs="Comfortaa" w:eastAsia="Comfortaa" w:hAnsi="Comfortaa"/>
        </w:rPr>
      </w:pPr>
      <w:hyperlink w:anchor="4gro4a74r403">
        <w:r w:rsidDel="00000000" w:rsidR="00000000" w:rsidRPr="00000000">
          <w:rPr>
            <w:rFonts w:ascii="Comfortaa" w:cs="Comfortaa" w:eastAsia="Comfortaa" w:hAnsi="Comfortaa"/>
            <w:color w:val="1155cc"/>
            <w:rtl w:val="0"/>
          </w:rPr>
          <w:t xml:space="preserve">Modules</w:t>
        </w:r>
      </w:hyperlink>
      <w:r w:rsidDel="00000000" w:rsidR="00000000" w:rsidRPr="00000000">
        <w:rPr>
          <w:rtl w:val="0"/>
        </w:rPr>
      </w:r>
    </w:p>
    <w:p w:rsidR="00000000" w:rsidDel="00000000" w:rsidP="00000000" w:rsidRDefault="00000000" w:rsidRPr="00000000" w14:paraId="00000010">
      <w:pPr>
        <w:rPr>
          <w:rFonts w:ascii="Comfortaa" w:cs="Comfortaa" w:eastAsia="Comfortaa" w:hAnsi="Comfortaa"/>
        </w:rPr>
      </w:pPr>
      <w:r w:rsidDel="00000000" w:rsidR="00000000" w:rsidRPr="00000000">
        <w:rPr>
          <w:rtl w:val="0"/>
        </w:rPr>
      </w:r>
    </w:p>
    <w:p w:rsidR="00000000" w:rsidDel="00000000" w:rsidP="00000000" w:rsidRDefault="00000000" w:rsidRPr="00000000" w14:paraId="00000011">
      <w:pPr>
        <w:rPr>
          <w:rFonts w:ascii="Comfortaa" w:cs="Comfortaa" w:eastAsia="Comfortaa" w:hAnsi="Comfortaa"/>
          <w:b w:val="1"/>
          <w:sz w:val="28"/>
          <w:szCs w:val="28"/>
        </w:rPr>
      </w:pPr>
      <w:hyperlink w:anchor="_xv5vg78ud8da">
        <w:r w:rsidDel="00000000" w:rsidR="00000000" w:rsidRPr="00000000">
          <w:rPr>
            <w:rFonts w:ascii="Comfortaa" w:cs="Comfortaa" w:eastAsia="Comfortaa" w:hAnsi="Comfortaa"/>
            <w:b w:val="1"/>
            <w:color w:val="1155cc"/>
            <w:sz w:val="28"/>
            <w:szCs w:val="28"/>
            <w:rtl w:val="0"/>
          </w:rPr>
          <w:t xml:space="preserve">WEEK 3</w:t>
        </w:r>
      </w:hyperlink>
      <w:r w:rsidDel="00000000" w:rsidR="00000000" w:rsidRPr="00000000">
        <w:rPr>
          <w:rtl w:val="0"/>
        </w:rPr>
      </w:r>
    </w:p>
    <w:p w:rsidR="00000000" w:rsidDel="00000000" w:rsidP="00000000" w:rsidRDefault="00000000" w:rsidRPr="00000000" w14:paraId="00000012">
      <w:pPr>
        <w:rPr>
          <w:rFonts w:ascii="Comfortaa" w:cs="Comfortaa" w:eastAsia="Comfortaa" w:hAnsi="Comfortaa"/>
        </w:rPr>
      </w:pPr>
      <w:hyperlink w:anchor="i82uwyg4xzp1">
        <w:r w:rsidDel="00000000" w:rsidR="00000000" w:rsidRPr="00000000">
          <w:rPr>
            <w:rFonts w:ascii="Comfortaa" w:cs="Comfortaa" w:eastAsia="Comfortaa" w:hAnsi="Comfortaa"/>
            <w:color w:val="1155cc"/>
            <w:rtl w:val="0"/>
          </w:rPr>
          <w:t xml:space="preserve">Data Structures</w:t>
        </w:r>
      </w:hyperlink>
      <w:r w:rsidDel="00000000" w:rsidR="00000000" w:rsidRPr="00000000">
        <w:rPr>
          <w:rtl w:val="0"/>
        </w:rPr>
      </w:r>
    </w:p>
    <w:p w:rsidR="00000000" w:rsidDel="00000000" w:rsidP="00000000" w:rsidRDefault="00000000" w:rsidRPr="00000000" w14:paraId="00000013">
      <w:pPr>
        <w:rPr>
          <w:rFonts w:ascii="Comfortaa" w:cs="Comfortaa" w:eastAsia="Comfortaa" w:hAnsi="Comfortaa"/>
        </w:rPr>
      </w:pPr>
      <w:r w:rsidDel="00000000" w:rsidR="00000000" w:rsidRPr="00000000">
        <w:rPr>
          <w:rtl w:val="0"/>
        </w:rPr>
      </w:r>
    </w:p>
    <w:p w:rsidR="00000000" w:rsidDel="00000000" w:rsidP="00000000" w:rsidRDefault="00000000" w:rsidRPr="00000000" w14:paraId="00000014">
      <w:pPr>
        <w:rPr>
          <w:rFonts w:ascii="Comfortaa" w:cs="Comfortaa" w:eastAsia="Comfortaa" w:hAnsi="Comfortaa"/>
          <w:b w:val="1"/>
          <w:sz w:val="28"/>
          <w:szCs w:val="28"/>
        </w:rPr>
      </w:pPr>
      <w:hyperlink w:anchor="_y47e15l45u5j">
        <w:r w:rsidDel="00000000" w:rsidR="00000000" w:rsidRPr="00000000">
          <w:rPr>
            <w:rFonts w:ascii="Comfortaa" w:cs="Comfortaa" w:eastAsia="Comfortaa" w:hAnsi="Comfortaa"/>
            <w:b w:val="1"/>
            <w:color w:val="1155cc"/>
            <w:sz w:val="28"/>
            <w:szCs w:val="28"/>
            <w:rtl w:val="0"/>
          </w:rPr>
          <w:t xml:space="preserve">WEEK 4</w:t>
        </w:r>
      </w:hyperlink>
      <w:r w:rsidDel="00000000" w:rsidR="00000000" w:rsidRPr="00000000">
        <w:rPr>
          <w:rtl w:val="0"/>
        </w:rPr>
      </w:r>
    </w:p>
    <w:p w:rsidR="00000000" w:rsidDel="00000000" w:rsidP="00000000" w:rsidRDefault="00000000" w:rsidRPr="00000000" w14:paraId="00000015">
      <w:pPr>
        <w:rPr>
          <w:rFonts w:ascii="Comfortaa" w:cs="Comfortaa" w:eastAsia="Comfortaa" w:hAnsi="Comfortaa"/>
        </w:rPr>
      </w:pPr>
      <w:hyperlink w:anchor="silg7jaufg7">
        <w:r w:rsidDel="00000000" w:rsidR="00000000" w:rsidRPr="00000000">
          <w:rPr>
            <w:rFonts w:ascii="Comfortaa" w:cs="Comfortaa" w:eastAsia="Comfortaa" w:hAnsi="Comfortaa"/>
            <w:color w:val="1155cc"/>
            <w:rtl w:val="0"/>
          </w:rPr>
          <w:t xml:space="preserve">Debugging</w:t>
        </w:r>
      </w:hyperlink>
      <w:r w:rsidDel="00000000" w:rsidR="00000000" w:rsidRPr="00000000">
        <w:rPr>
          <w:rtl w:val="0"/>
        </w:rPr>
      </w:r>
    </w:p>
    <w:p w:rsidR="00000000" w:rsidDel="00000000" w:rsidP="00000000" w:rsidRDefault="00000000" w:rsidRPr="00000000" w14:paraId="00000016">
      <w:pPr>
        <w:rPr>
          <w:rFonts w:ascii="Comfortaa" w:cs="Comfortaa" w:eastAsia="Comfortaa" w:hAnsi="Comfortaa"/>
        </w:rPr>
      </w:pPr>
      <w:hyperlink w:anchor="2zao5j8mrfw5">
        <w:r w:rsidDel="00000000" w:rsidR="00000000" w:rsidRPr="00000000">
          <w:rPr>
            <w:rFonts w:ascii="Comfortaa" w:cs="Comfortaa" w:eastAsia="Comfortaa" w:hAnsi="Comfortaa"/>
            <w:color w:val="1155cc"/>
            <w:rtl w:val="0"/>
          </w:rPr>
          <w:t xml:space="preserve">Exception Handling</w:t>
        </w:r>
      </w:hyperlink>
      <w:r w:rsidDel="00000000" w:rsidR="00000000" w:rsidRPr="00000000">
        <w:rPr>
          <w:rtl w:val="0"/>
        </w:rPr>
      </w:r>
    </w:p>
    <w:p w:rsidR="00000000" w:rsidDel="00000000" w:rsidP="00000000" w:rsidRDefault="00000000" w:rsidRPr="00000000" w14:paraId="00000017">
      <w:pPr>
        <w:rPr>
          <w:rFonts w:ascii="Comfortaa" w:cs="Comfortaa" w:eastAsia="Comfortaa" w:hAnsi="Comfortaa"/>
        </w:rPr>
      </w:pPr>
      <w:r w:rsidDel="00000000" w:rsidR="00000000" w:rsidRPr="00000000">
        <w:rPr>
          <w:rtl w:val="0"/>
        </w:rPr>
      </w:r>
    </w:p>
    <w:p w:rsidR="00000000" w:rsidDel="00000000" w:rsidP="00000000" w:rsidRDefault="00000000" w:rsidRPr="00000000" w14:paraId="00000018">
      <w:pPr>
        <w:rPr>
          <w:rFonts w:ascii="Comfortaa" w:cs="Comfortaa" w:eastAsia="Comfortaa" w:hAnsi="Comfortaa"/>
          <w:b w:val="1"/>
          <w:sz w:val="28"/>
          <w:szCs w:val="28"/>
        </w:rPr>
      </w:pPr>
      <w:hyperlink w:anchor="_yp2447gd1rq7">
        <w:r w:rsidDel="00000000" w:rsidR="00000000" w:rsidRPr="00000000">
          <w:rPr>
            <w:rFonts w:ascii="Comfortaa" w:cs="Comfortaa" w:eastAsia="Comfortaa" w:hAnsi="Comfortaa"/>
            <w:b w:val="1"/>
            <w:color w:val="1155cc"/>
            <w:sz w:val="28"/>
            <w:szCs w:val="28"/>
            <w:rtl w:val="0"/>
          </w:rPr>
          <w:t xml:space="preserve">WEEK 5</w:t>
        </w:r>
      </w:hyperlink>
      <w:r w:rsidDel="00000000" w:rsidR="00000000" w:rsidRPr="00000000">
        <w:rPr>
          <w:rtl w:val="0"/>
        </w:rPr>
      </w:r>
    </w:p>
    <w:p w:rsidR="00000000" w:rsidDel="00000000" w:rsidP="00000000" w:rsidRDefault="00000000" w:rsidRPr="00000000" w14:paraId="00000019">
      <w:pPr>
        <w:rPr>
          <w:rFonts w:ascii="Comfortaa" w:cs="Comfortaa" w:eastAsia="Comfortaa" w:hAnsi="Comfortaa"/>
        </w:rPr>
      </w:pPr>
      <w:hyperlink w:anchor="2s1n4xvbl8a9">
        <w:r w:rsidDel="00000000" w:rsidR="00000000" w:rsidRPr="00000000">
          <w:rPr>
            <w:rFonts w:ascii="Comfortaa" w:cs="Comfortaa" w:eastAsia="Comfortaa" w:hAnsi="Comfortaa"/>
            <w:color w:val="1155cc"/>
            <w:rtl w:val="0"/>
          </w:rPr>
          <w:t xml:space="preserve">Classes</w:t>
        </w:r>
      </w:hyperlink>
      <w:r w:rsidDel="00000000" w:rsidR="00000000" w:rsidRPr="00000000">
        <w:rPr>
          <w:rtl w:val="0"/>
        </w:rPr>
      </w:r>
    </w:p>
    <w:p w:rsidR="00000000" w:rsidDel="00000000" w:rsidP="00000000" w:rsidRDefault="00000000" w:rsidRPr="00000000" w14:paraId="0000001A">
      <w:pPr>
        <w:rPr>
          <w:rFonts w:ascii="Comfortaa" w:cs="Comfortaa" w:eastAsia="Comfortaa" w:hAnsi="Comfortaa"/>
        </w:rPr>
      </w:pPr>
      <w:hyperlink w:anchor="xsr6wkpxjlg7">
        <w:r w:rsidDel="00000000" w:rsidR="00000000" w:rsidRPr="00000000">
          <w:rPr>
            <w:rFonts w:ascii="Comfortaa" w:cs="Comfortaa" w:eastAsia="Comfortaa" w:hAnsi="Comfortaa"/>
            <w:color w:val="1155cc"/>
            <w:rtl w:val="0"/>
          </w:rPr>
          <w:t xml:space="preserve">Generators</w:t>
        </w:r>
      </w:hyperlink>
      <w:r w:rsidDel="00000000" w:rsidR="00000000" w:rsidRPr="00000000">
        <w:rPr>
          <w:rtl w:val="0"/>
        </w:rPr>
      </w:r>
    </w:p>
    <w:p w:rsidR="00000000" w:rsidDel="00000000" w:rsidP="00000000" w:rsidRDefault="00000000" w:rsidRPr="00000000" w14:paraId="0000001B">
      <w:pPr>
        <w:rPr>
          <w:rFonts w:ascii="Comfortaa" w:cs="Comfortaa" w:eastAsia="Comfortaa" w:hAnsi="Comfortaa"/>
        </w:rPr>
      </w:pPr>
      <w:r w:rsidDel="00000000" w:rsidR="00000000" w:rsidRPr="00000000">
        <w:rPr>
          <w:rtl w:val="0"/>
        </w:rPr>
      </w:r>
    </w:p>
    <w:p w:rsidR="00000000" w:rsidDel="00000000" w:rsidP="00000000" w:rsidRDefault="00000000" w:rsidRPr="00000000" w14:paraId="0000001C">
      <w:pPr>
        <w:rPr>
          <w:rFonts w:ascii="Comfortaa" w:cs="Comfortaa" w:eastAsia="Comfortaa" w:hAnsi="Comfortaa"/>
          <w:b w:val="1"/>
          <w:sz w:val="28"/>
          <w:szCs w:val="28"/>
        </w:rPr>
      </w:pPr>
      <w:hyperlink w:anchor="_i47uwsa0otc5">
        <w:r w:rsidDel="00000000" w:rsidR="00000000" w:rsidRPr="00000000">
          <w:rPr>
            <w:rFonts w:ascii="Comfortaa" w:cs="Comfortaa" w:eastAsia="Comfortaa" w:hAnsi="Comfortaa"/>
            <w:b w:val="1"/>
            <w:color w:val="1155cc"/>
            <w:sz w:val="28"/>
            <w:szCs w:val="28"/>
            <w:rtl w:val="0"/>
          </w:rPr>
          <w:t xml:space="preserve">WEEK 6</w:t>
        </w:r>
      </w:hyperlink>
      <w:r w:rsidDel="00000000" w:rsidR="00000000" w:rsidRPr="00000000">
        <w:rPr>
          <w:rtl w:val="0"/>
        </w:rPr>
      </w:r>
    </w:p>
    <w:p w:rsidR="00000000" w:rsidDel="00000000" w:rsidP="00000000" w:rsidRDefault="00000000" w:rsidRPr="00000000" w14:paraId="0000001D">
      <w:pPr>
        <w:rPr>
          <w:rFonts w:ascii="Comfortaa" w:cs="Comfortaa" w:eastAsia="Comfortaa" w:hAnsi="Comfortaa"/>
        </w:rPr>
      </w:pPr>
      <w:hyperlink w:anchor="ppewvdpq0c2u">
        <w:r w:rsidDel="00000000" w:rsidR="00000000" w:rsidRPr="00000000">
          <w:rPr>
            <w:rFonts w:ascii="Comfortaa" w:cs="Comfortaa" w:eastAsia="Comfortaa" w:hAnsi="Comfortaa"/>
            <w:color w:val="1155cc"/>
            <w:rtl w:val="0"/>
          </w:rPr>
          <w:t xml:space="preserve">Algorithmic Complexity</w:t>
        </w:r>
      </w:hyperlink>
      <w:r w:rsidDel="00000000" w:rsidR="00000000" w:rsidRPr="00000000">
        <w:rPr>
          <w:rtl w:val="0"/>
        </w:rPr>
      </w:r>
    </w:p>
    <w:p w:rsidR="00000000" w:rsidDel="00000000" w:rsidP="00000000" w:rsidRDefault="00000000" w:rsidRPr="00000000" w14:paraId="0000001E">
      <w:pPr>
        <w:rPr>
          <w:rFonts w:ascii="Comfortaa" w:cs="Comfortaa" w:eastAsia="Comfortaa" w:hAnsi="Comfortaa"/>
        </w:rPr>
      </w:pPr>
      <w:hyperlink w:anchor="z86xv2vyd84b">
        <w:r w:rsidDel="00000000" w:rsidR="00000000" w:rsidRPr="00000000">
          <w:rPr>
            <w:rFonts w:ascii="Comfortaa" w:cs="Comfortaa" w:eastAsia="Comfortaa" w:hAnsi="Comfortaa"/>
            <w:color w:val="1155cc"/>
            <w:rtl w:val="0"/>
          </w:rPr>
          <w:t xml:space="preserve">Simple Algorithms</w:t>
        </w:r>
      </w:hyperlink>
      <w:r w:rsidDel="00000000" w:rsidR="00000000" w:rsidRPr="00000000">
        <w:rPr>
          <w:rtl w:val="0"/>
        </w:rPr>
      </w:r>
    </w:p>
    <w:p w:rsidR="00000000" w:rsidDel="00000000" w:rsidP="00000000" w:rsidRDefault="00000000" w:rsidRPr="00000000" w14:paraId="0000001F">
      <w:pPr>
        <w:rPr>
          <w:rFonts w:ascii="Comfortaa" w:cs="Comfortaa" w:eastAsia="Comfortaa" w:hAnsi="Comfortaa"/>
        </w:rPr>
      </w:pPr>
      <w:r w:rsidDel="00000000" w:rsidR="00000000" w:rsidRPr="00000000">
        <w:rPr>
          <w:rtl w:val="0"/>
        </w:rPr>
      </w:r>
    </w:p>
    <w:p w:rsidR="00000000" w:rsidDel="00000000" w:rsidP="00000000" w:rsidRDefault="00000000" w:rsidRPr="00000000" w14:paraId="00000020">
      <w:pPr>
        <w:rPr>
          <w:rFonts w:ascii="Comfortaa" w:cs="Comfortaa" w:eastAsia="Comfortaa" w:hAnsi="Comfortaa"/>
          <w:b w:val="1"/>
          <w:sz w:val="28"/>
          <w:szCs w:val="28"/>
        </w:rPr>
      </w:pPr>
      <w:hyperlink w:anchor="_e5ivw64cxshy">
        <w:r w:rsidDel="00000000" w:rsidR="00000000" w:rsidRPr="00000000">
          <w:rPr>
            <w:rFonts w:ascii="Comfortaa" w:cs="Comfortaa" w:eastAsia="Comfortaa" w:hAnsi="Comfortaa"/>
            <w:b w:val="1"/>
            <w:color w:val="1155cc"/>
            <w:sz w:val="28"/>
            <w:szCs w:val="28"/>
            <w:rtl w:val="0"/>
          </w:rPr>
          <w:t xml:space="preserve">WEEK 7</w:t>
        </w:r>
      </w:hyperlink>
      <w:r w:rsidDel="00000000" w:rsidR="00000000" w:rsidRPr="00000000">
        <w:rPr>
          <w:rtl w:val="0"/>
        </w:rPr>
      </w:r>
    </w:p>
    <w:p w:rsidR="00000000" w:rsidDel="00000000" w:rsidP="00000000" w:rsidRDefault="00000000" w:rsidRPr="00000000" w14:paraId="00000021">
      <w:pPr>
        <w:rPr>
          <w:rFonts w:ascii="Comfortaa" w:cs="Comfortaa" w:eastAsia="Comfortaa" w:hAnsi="Comfortaa"/>
        </w:rPr>
      </w:pPr>
      <w:hyperlink w:anchor="ejgbf1jtlcy">
        <w:r w:rsidDel="00000000" w:rsidR="00000000" w:rsidRPr="00000000">
          <w:rPr>
            <w:rFonts w:ascii="Comfortaa" w:cs="Comfortaa" w:eastAsia="Comfortaa" w:hAnsi="Comfortaa"/>
            <w:color w:val="1155cc"/>
            <w:rtl w:val="0"/>
          </w:rPr>
          <w:t xml:space="preserve">Plotting Graphs</w:t>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color w:val="666666"/>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29210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rPr>
          <w:rFonts w:ascii="Comfortaa" w:cs="Comfortaa" w:eastAsia="Comfortaa" w:hAnsi="Comfortaa"/>
          <w:b w:val="1"/>
          <w:sz w:val="36"/>
          <w:szCs w:val="36"/>
        </w:rPr>
      </w:pPr>
      <w:bookmarkStart w:colFirst="0" w:colLast="0" w:name="_50l4ss8rc7m7" w:id="3"/>
      <w:bookmarkEnd w:id="3"/>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rFonts w:ascii="Comfortaa" w:cs="Comfortaa" w:eastAsia="Comfortaa" w:hAnsi="Comfortaa"/>
          <w:b w:val="1"/>
          <w:color w:val="313131"/>
          <w:sz w:val="36"/>
          <w:szCs w:val="36"/>
          <w:highlight w:val="white"/>
        </w:rPr>
      </w:pPr>
      <w:bookmarkStart w:colFirst="0" w:colLast="0" w:name="_a83zo41bs40c" w:id="4"/>
      <w:bookmarkEnd w:id="4"/>
      <w:r w:rsidDel="00000000" w:rsidR="00000000" w:rsidRPr="00000000">
        <w:rPr>
          <w:rFonts w:ascii="Comfortaa" w:cs="Comfortaa" w:eastAsia="Comfortaa" w:hAnsi="Comfortaa"/>
          <w:b w:val="1"/>
          <w:sz w:val="36"/>
          <w:szCs w:val="36"/>
          <w:rtl w:val="0"/>
        </w:rPr>
        <w:t xml:space="preserve">WEEK 1</w:t>
      </w:r>
      <w:r w:rsidDel="00000000" w:rsidR="00000000" w:rsidRPr="00000000">
        <w:rPr>
          <w:rtl w:val="0"/>
        </w:rPr>
      </w:r>
    </w:p>
    <w:bookmarkStart w:colFirst="0" w:colLast="0" w:name="xpmvc53wvwye" w:id="5"/>
    <w:bookmarkEnd w:id="5"/>
    <w:p w:rsidR="00000000" w:rsidDel="00000000" w:rsidP="00000000" w:rsidRDefault="00000000" w:rsidRPr="00000000" w14:paraId="0000003B">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Introduction</w:t>
      </w:r>
    </w:p>
    <w:p w:rsidR="00000000" w:rsidDel="00000000" w:rsidP="00000000" w:rsidRDefault="00000000" w:rsidRPr="00000000" w14:paraId="0000003C">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rPr>
          <w:color w:val="313131"/>
          <w:highlight w:val="white"/>
        </w:rPr>
      </w:pPr>
      <w:r w:rsidDel="00000000" w:rsidR="00000000" w:rsidRPr="00000000">
        <w:rPr>
          <w:rtl w:val="0"/>
        </w:rPr>
      </w:r>
    </w:p>
    <w:p w:rsidR="00000000" w:rsidDel="00000000" w:rsidP="00000000" w:rsidRDefault="00000000" w:rsidRPr="00000000" w14:paraId="0000003E">
      <w:pPr>
        <w:rPr>
          <w:color w:val="313131"/>
          <w:highlight w:val="white"/>
        </w:rPr>
      </w:pPr>
      <w:r w:rsidDel="00000000" w:rsidR="00000000" w:rsidRPr="00000000">
        <w:rPr>
          <w:color w:val="313131"/>
          <w:highlight w:val="white"/>
          <w:rtl w:val="0"/>
        </w:rPr>
        <w:t xml:space="preserve">Fundamentally, computers perform calculations and store results.</w:t>
      </w:r>
    </w:p>
    <w:p w:rsidR="00000000" w:rsidDel="00000000" w:rsidP="00000000" w:rsidRDefault="00000000" w:rsidRPr="00000000" w14:paraId="0000003F">
      <w:pPr>
        <w:rPr>
          <w:color w:val="313131"/>
          <w:highlight w:val="white"/>
        </w:rPr>
      </w:pPr>
      <w:r w:rsidDel="00000000" w:rsidR="00000000" w:rsidRPr="00000000">
        <w:rPr>
          <w:rtl w:val="0"/>
        </w:rPr>
      </w:r>
    </w:p>
    <w:p w:rsidR="00000000" w:rsidDel="00000000" w:rsidP="00000000" w:rsidRDefault="00000000" w:rsidRPr="00000000" w14:paraId="00000040">
      <w:pPr>
        <w:rPr>
          <w:color w:val="313131"/>
          <w:highlight w:val="white"/>
        </w:rPr>
      </w:pPr>
      <w:r w:rsidDel="00000000" w:rsidR="00000000" w:rsidRPr="00000000">
        <w:rPr>
          <w:color w:val="313131"/>
          <w:highlight w:val="white"/>
          <w:rtl w:val="0"/>
        </w:rPr>
        <w:t xml:space="preserve">Although computers are fast, if we don’t give them good algorithms to work with, they won’t be very useful. They would only be slow and inefficient.</w:t>
      </w:r>
    </w:p>
    <w:p w:rsidR="00000000" w:rsidDel="00000000" w:rsidP="00000000" w:rsidRDefault="00000000" w:rsidRPr="00000000" w14:paraId="00000041">
      <w:pPr>
        <w:rPr>
          <w:color w:val="313131"/>
          <w:highlight w:val="white"/>
        </w:rPr>
      </w:pPr>
      <w:r w:rsidDel="00000000" w:rsidR="00000000" w:rsidRPr="00000000">
        <w:rPr>
          <w:rtl w:val="0"/>
        </w:rPr>
      </w:r>
    </w:p>
    <w:p w:rsidR="00000000" w:rsidDel="00000000" w:rsidP="00000000" w:rsidRDefault="00000000" w:rsidRPr="00000000" w14:paraId="00000042">
      <w:pPr>
        <w:rPr>
          <w:color w:val="313131"/>
          <w:highlight w:val="white"/>
        </w:rPr>
      </w:pPr>
      <w:r w:rsidDel="00000000" w:rsidR="00000000" w:rsidRPr="00000000">
        <w:rPr>
          <w:b w:val="1"/>
          <w:color w:val="313131"/>
          <w:highlight w:val="white"/>
          <w:rtl w:val="0"/>
        </w:rPr>
        <w:t xml:space="preserve">Declarative knowledge</w:t>
      </w:r>
      <w:r w:rsidDel="00000000" w:rsidR="00000000" w:rsidRPr="00000000">
        <w:rPr>
          <w:color w:val="313131"/>
          <w:highlight w:val="white"/>
          <w:rtl w:val="0"/>
        </w:rPr>
        <w:t xml:space="preserve"> is statements of fact. For instance,</w:t>
      </w:r>
    </w:p>
    <w:p w:rsidR="00000000" w:rsidDel="00000000" w:rsidP="00000000" w:rsidRDefault="00000000" w:rsidRPr="00000000" w14:paraId="00000043">
      <w:pPr>
        <w:rPr>
          <w:color w:val="313131"/>
          <w:highlight w:val="white"/>
        </w:rPr>
      </w:pPr>
      <w:r w:rsidDel="00000000" w:rsidR="00000000" w:rsidRPr="00000000">
        <w:rPr>
          <w:rtl w:val="0"/>
        </w:rPr>
      </w:r>
    </w:p>
    <w:p w:rsidR="00000000" w:rsidDel="00000000" w:rsidP="00000000" w:rsidRDefault="00000000" w:rsidRPr="00000000" w14:paraId="00000044">
      <w:pPr>
        <w:numPr>
          <w:ilvl w:val="0"/>
          <w:numId w:val="10"/>
        </w:numPr>
        <w:ind w:left="720" w:hanging="360"/>
        <w:rPr>
          <w:color w:val="313131"/>
          <w:highlight w:val="white"/>
        </w:rPr>
      </w:pPr>
      <w:r w:rsidDel="00000000" w:rsidR="00000000" w:rsidRPr="00000000">
        <w:rPr>
          <w:color w:val="313131"/>
          <w:highlight w:val="white"/>
          <w:rtl w:val="0"/>
        </w:rPr>
        <w:t xml:space="preserve">There are cookies in the jar.</w:t>
      </w:r>
      <w:r w:rsidDel="00000000" w:rsidR="00000000" w:rsidRPr="00000000">
        <w:rPr>
          <w:rtl w:val="0"/>
        </w:rPr>
      </w:r>
    </w:p>
    <w:p w:rsidR="00000000" w:rsidDel="00000000" w:rsidP="00000000" w:rsidRDefault="00000000" w:rsidRPr="00000000" w14:paraId="00000045">
      <w:pPr>
        <w:ind w:left="720" w:firstLine="0"/>
        <w:rPr>
          <w:color w:val="313131"/>
          <w:highlight w:val="white"/>
        </w:rPr>
      </w:pPr>
      <w:r w:rsidDel="00000000" w:rsidR="00000000" w:rsidRPr="00000000">
        <w:rPr>
          <w:rtl w:val="0"/>
        </w:rPr>
      </w:r>
    </w:p>
    <w:p w:rsidR="00000000" w:rsidDel="00000000" w:rsidP="00000000" w:rsidRDefault="00000000" w:rsidRPr="00000000" w14:paraId="00000046">
      <w:pPr>
        <w:ind w:left="0" w:firstLine="0"/>
        <w:rPr>
          <w:color w:val="313131"/>
          <w:highlight w:val="white"/>
        </w:rPr>
      </w:pPr>
      <w:r w:rsidDel="00000000" w:rsidR="00000000" w:rsidRPr="00000000">
        <w:rPr>
          <w:b w:val="1"/>
          <w:color w:val="313131"/>
          <w:highlight w:val="white"/>
          <w:rtl w:val="0"/>
        </w:rPr>
        <w:t xml:space="preserve">Imperative knowledge </w:t>
      </w:r>
      <w:r w:rsidDel="00000000" w:rsidR="00000000" w:rsidRPr="00000000">
        <w:rPr>
          <w:color w:val="313131"/>
          <w:highlight w:val="white"/>
          <w:rtl w:val="0"/>
        </w:rPr>
        <w:t xml:space="preserve">is a recipe for how to find a fact,</w:t>
      </w:r>
    </w:p>
    <w:p w:rsidR="00000000" w:rsidDel="00000000" w:rsidP="00000000" w:rsidRDefault="00000000" w:rsidRPr="00000000" w14:paraId="00000047">
      <w:pPr>
        <w:ind w:left="0" w:firstLine="0"/>
        <w:rPr>
          <w:color w:val="313131"/>
          <w:highlight w:val="white"/>
        </w:rPr>
      </w:pPr>
      <w:r w:rsidDel="00000000" w:rsidR="00000000" w:rsidRPr="00000000">
        <w:rPr>
          <w:rtl w:val="0"/>
        </w:rPr>
      </w:r>
    </w:p>
    <w:p w:rsidR="00000000" w:rsidDel="00000000" w:rsidP="00000000" w:rsidRDefault="00000000" w:rsidRPr="00000000" w14:paraId="00000048">
      <w:pPr>
        <w:numPr>
          <w:ilvl w:val="0"/>
          <w:numId w:val="22"/>
        </w:numPr>
        <w:ind w:left="720" w:hanging="360"/>
        <w:rPr>
          <w:color w:val="313131"/>
          <w:highlight w:val="white"/>
        </w:rPr>
      </w:pPr>
      <w:r w:rsidDel="00000000" w:rsidR="00000000" w:rsidRPr="00000000">
        <w:rPr>
          <w:color w:val="313131"/>
          <w:highlight w:val="white"/>
          <w:rtl w:val="0"/>
        </w:rPr>
        <w:t xml:space="preserve">Go to the kitchen.</w:t>
      </w:r>
      <w:r w:rsidDel="00000000" w:rsidR="00000000" w:rsidRPr="00000000">
        <w:rPr>
          <w:rtl w:val="0"/>
        </w:rPr>
      </w:r>
    </w:p>
    <w:p w:rsidR="00000000" w:rsidDel="00000000" w:rsidP="00000000" w:rsidRDefault="00000000" w:rsidRPr="00000000" w14:paraId="00000049">
      <w:pPr>
        <w:numPr>
          <w:ilvl w:val="0"/>
          <w:numId w:val="22"/>
        </w:numPr>
        <w:ind w:left="720" w:hanging="360"/>
        <w:rPr>
          <w:color w:val="313131"/>
          <w:highlight w:val="white"/>
        </w:rPr>
      </w:pPr>
      <w:r w:rsidDel="00000000" w:rsidR="00000000" w:rsidRPr="00000000">
        <w:rPr>
          <w:color w:val="313131"/>
          <w:highlight w:val="white"/>
          <w:rtl w:val="0"/>
        </w:rPr>
        <w:t xml:space="preserve">Stand next to the counter.</w:t>
      </w:r>
      <w:r w:rsidDel="00000000" w:rsidR="00000000" w:rsidRPr="00000000">
        <w:rPr>
          <w:rtl w:val="0"/>
        </w:rPr>
      </w:r>
    </w:p>
    <w:p w:rsidR="00000000" w:rsidDel="00000000" w:rsidP="00000000" w:rsidRDefault="00000000" w:rsidRPr="00000000" w14:paraId="0000004A">
      <w:pPr>
        <w:numPr>
          <w:ilvl w:val="0"/>
          <w:numId w:val="22"/>
        </w:numPr>
        <w:ind w:left="720" w:hanging="360"/>
        <w:rPr>
          <w:color w:val="313131"/>
          <w:highlight w:val="white"/>
        </w:rPr>
      </w:pPr>
      <w:r w:rsidDel="00000000" w:rsidR="00000000" w:rsidRPr="00000000">
        <w:rPr>
          <w:color w:val="313131"/>
          <w:highlight w:val="white"/>
          <w:rtl w:val="0"/>
        </w:rPr>
        <w:t xml:space="preserve">Open up the shelf.</w:t>
      </w:r>
      <w:r w:rsidDel="00000000" w:rsidR="00000000" w:rsidRPr="00000000">
        <w:rPr>
          <w:rtl w:val="0"/>
        </w:rPr>
      </w:r>
    </w:p>
    <w:p w:rsidR="00000000" w:rsidDel="00000000" w:rsidP="00000000" w:rsidRDefault="00000000" w:rsidRPr="00000000" w14:paraId="0000004B">
      <w:pPr>
        <w:numPr>
          <w:ilvl w:val="0"/>
          <w:numId w:val="22"/>
        </w:numPr>
        <w:ind w:left="720" w:hanging="360"/>
        <w:rPr>
          <w:color w:val="313131"/>
          <w:highlight w:val="white"/>
        </w:rPr>
      </w:pPr>
      <w:r w:rsidDel="00000000" w:rsidR="00000000" w:rsidRPr="00000000">
        <w:rPr>
          <w:color w:val="313131"/>
          <w:highlight w:val="white"/>
          <w:rtl w:val="0"/>
        </w:rPr>
        <w:t xml:space="preserve">Look inside the jar.</w:t>
      </w:r>
      <w:r w:rsidDel="00000000" w:rsidR="00000000" w:rsidRPr="00000000">
        <w:rPr>
          <w:rtl w:val="0"/>
        </w:rPr>
      </w:r>
    </w:p>
    <w:p w:rsidR="00000000" w:rsidDel="00000000" w:rsidP="00000000" w:rsidRDefault="00000000" w:rsidRPr="00000000" w14:paraId="0000004C">
      <w:pPr>
        <w:rPr>
          <w:color w:val="313131"/>
          <w:highlight w:val="white"/>
        </w:rPr>
      </w:pPr>
      <w:r w:rsidDel="00000000" w:rsidR="00000000" w:rsidRPr="00000000">
        <w:rPr>
          <w:rtl w:val="0"/>
        </w:rPr>
      </w:r>
    </w:p>
    <w:p w:rsidR="00000000" w:rsidDel="00000000" w:rsidP="00000000" w:rsidRDefault="00000000" w:rsidRPr="00000000" w14:paraId="0000004D">
      <w:pPr>
        <w:rPr>
          <w:color w:val="313131"/>
          <w:highlight w:val="white"/>
        </w:rPr>
      </w:pPr>
      <w:r w:rsidDel="00000000" w:rsidR="00000000" w:rsidRPr="00000000">
        <w:rPr>
          <w:color w:val="313131"/>
          <w:highlight w:val="white"/>
          <w:rtl w:val="0"/>
        </w:rPr>
        <w:t xml:space="preserve">Computers oftentimes work with imperative knowledge to help us solve problems. </w:t>
      </w:r>
    </w:p>
    <w:p w:rsidR="00000000" w:rsidDel="00000000" w:rsidP="00000000" w:rsidRDefault="00000000" w:rsidRPr="00000000" w14:paraId="0000004E">
      <w:pPr>
        <w:rPr>
          <w:color w:val="313131"/>
          <w:highlight w:val="white"/>
        </w:rPr>
      </w:pPr>
      <w:r w:rsidDel="00000000" w:rsidR="00000000" w:rsidRPr="00000000">
        <w:rPr>
          <w:rtl w:val="0"/>
        </w:rPr>
      </w:r>
    </w:p>
    <w:p w:rsidR="00000000" w:rsidDel="00000000" w:rsidP="00000000" w:rsidRDefault="00000000" w:rsidRPr="00000000" w14:paraId="0000004F">
      <w:pPr>
        <w:rPr>
          <w:color w:val="313131"/>
          <w:highlight w:val="white"/>
        </w:rPr>
      </w:pPr>
      <w:r w:rsidDel="00000000" w:rsidR="00000000" w:rsidRPr="00000000">
        <w:rPr>
          <w:color w:val="313131"/>
          <w:highlight w:val="white"/>
          <w:rtl w:val="0"/>
        </w:rPr>
        <w:t xml:space="preserve">An </w:t>
      </w:r>
      <w:r w:rsidDel="00000000" w:rsidR="00000000" w:rsidRPr="00000000">
        <w:rPr>
          <w:b w:val="1"/>
          <w:color w:val="313131"/>
          <w:highlight w:val="white"/>
          <w:rtl w:val="0"/>
        </w:rPr>
        <w:t xml:space="preserve">algorithm</w:t>
      </w:r>
      <w:r w:rsidDel="00000000" w:rsidR="00000000" w:rsidRPr="00000000">
        <w:rPr>
          <w:color w:val="313131"/>
          <w:highlight w:val="white"/>
          <w:rtl w:val="0"/>
        </w:rPr>
        <w:t xml:space="preserve"> is a set of instructions that help us achieve a result (similar to the example above of the cookies in the jar). All algorithms have:</w:t>
      </w:r>
    </w:p>
    <w:p w:rsidR="00000000" w:rsidDel="00000000" w:rsidP="00000000" w:rsidRDefault="00000000" w:rsidRPr="00000000" w14:paraId="00000050">
      <w:pPr>
        <w:rPr>
          <w:color w:val="313131"/>
          <w:highlight w:val="white"/>
        </w:rPr>
      </w:pPr>
      <w:r w:rsidDel="00000000" w:rsidR="00000000" w:rsidRPr="00000000">
        <w:rPr>
          <w:rtl w:val="0"/>
        </w:rPr>
      </w:r>
    </w:p>
    <w:p w:rsidR="00000000" w:rsidDel="00000000" w:rsidP="00000000" w:rsidRDefault="00000000" w:rsidRPr="00000000" w14:paraId="00000051">
      <w:pPr>
        <w:numPr>
          <w:ilvl w:val="0"/>
          <w:numId w:val="18"/>
        </w:numPr>
        <w:ind w:left="720" w:hanging="360"/>
        <w:rPr>
          <w:color w:val="313131"/>
          <w:highlight w:val="white"/>
        </w:rPr>
      </w:pPr>
      <w:r w:rsidDel="00000000" w:rsidR="00000000" w:rsidRPr="00000000">
        <w:rPr>
          <w:color w:val="313131"/>
          <w:highlight w:val="white"/>
          <w:rtl w:val="0"/>
        </w:rPr>
        <w:t xml:space="preserve">A sequence of simple steps.</w:t>
      </w:r>
      <w:r w:rsidDel="00000000" w:rsidR="00000000" w:rsidRPr="00000000">
        <w:rPr>
          <w:rtl w:val="0"/>
        </w:rPr>
      </w:r>
    </w:p>
    <w:p w:rsidR="00000000" w:rsidDel="00000000" w:rsidP="00000000" w:rsidRDefault="00000000" w:rsidRPr="00000000" w14:paraId="00000052">
      <w:pPr>
        <w:numPr>
          <w:ilvl w:val="0"/>
          <w:numId w:val="18"/>
        </w:numPr>
        <w:ind w:left="720" w:hanging="360"/>
        <w:rPr>
          <w:color w:val="313131"/>
          <w:highlight w:val="white"/>
        </w:rPr>
      </w:pPr>
      <w:r w:rsidDel="00000000" w:rsidR="00000000" w:rsidRPr="00000000">
        <w:rPr>
          <w:color w:val="313131"/>
          <w:highlight w:val="white"/>
          <w:rtl w:val="0"/>
        </w:rPr>
        <w:t xml:space="preserve">A flow of control process that specifies when each step is executed. </w:t>
      </w:r>
      <w:r w:rsidDel="00000000" w:rsidR="00000000" w:rsidRPr="00000000">
        <w:rPr>
          <w:rtl w:val="0"/>
        </w:rPr>
      </w:r>
    </w:p>
    <w:p w:rsidR="00000000" w:rsidDel="00000000" w:rsidP="00000000" w:rsidRDefault="00000000" w:rsidRPr="00000000" w14:paraId="00000053">
      <w:pPr>
        <w:numPr>
          <w:ilvl w:val="0"/>
          <w:numId w:val="18"/>
        </w:numPr>
        <w:ind w:left="720" w:hanging="360"/>
        <w:rPr>
          <w:color w:val="313131"/>
          <w:highlight w:val="white"/>
        </w:rPr>
      </w:pPr>
      <w:r w:rsidDel="00000000" w:rsidR="00000000" w:rsidRPr="00000000">
        <w:rPr>
          <w:color w:val="313131"/>
          <w:highlight w:val="white"/>
          <w:rtl w:val="0"/>
        </w:rPr>
        <w:t xml:space="preserve">A means of determining when to stop. </w:t>
      </w:r>
      <w:r w:rsidDel="00000000" w:rsidR="00000000" w:rsidRPr="00000000">
        <w:rPr>
          <w:rtl w:val="0"/>
        </w:rPr>
      </w:r>
    </w:p>
    <w:p w:rsidR="00000000" w:rsidDel="00000000" w:rsidP="00000000" w:rsidRDefault="00000000" w:rsidRPr="00000000" w14:paraId="00000054">
      <w:pPr>
        <w:ind w:left="0" w:firstLine="0"/>
        <w:rPr>
          <w:color w:val="313131"/>
          <w:highlight w:val="white"/>
        </w:rPr>
      </w:pPr>
      <w:r w:rsidDel="00000000" w:rsidR="00000000" w:rsidRPr="00000000">
        <w:rPr>
          <w:rtl w:val="0"/>
        </w:rPr>
      </w:r>
    </w:p>
    <w:p w:rsidR="00000000" w:rsidDel="00000000" w:rsidP="00000000" w:rsidRDefault="00000000" w:rsidRPr="00000000" w14:paraId="00000055">
      <w:pPr>
        <w:ind w:left="0" w:firstLine="0"/>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fixed program</w:t>
      </w:r>
      <w:r w:rsidDel="00000000" w:rsidR="00000000" w:rsidRPr="00000000">
        <w:rPr>
          <w:color w:val="313131"/>
          <w:highlight w:val="white"/>
          <w:rtl w:val="0"/>
        </w:rPr>
        <w:t xml:space="preserve"> computer is a computer designed to only calculate a particular program (e.g. a calculator only calculates math operations).</w:t>
      </w:r>
    </w:p>
    <w:p w:rsidR="00000000" w:rsidDel="00000000" w:rsidP="00000000" w:rsidRDefault="00000000" w:rsidRPr="00000000" w14:paraId="00000056">
      <w:pPr>
        <w:ind w:left="0" w:firstLine="0"/>
        <w:rPr>
          <w:color w:val="313131"/>
          <w:highlight w:val="white"/>
        </w:rPr>
      </w:pPr>
      <w:r w:rsidDel="00000000" w:rsidR="00000000" w:rsidRPr="00000000">
        <w:rPr>
          <w:rtl w:val="0"/>
        </w:rPr>
      </w:r>
    </w:p>
    <w:p w:rsidR="00000000" w:rsidDel="00000000" w:rsidP="00000000" w:rsidRDefault="00000000" w:rsidRPr="00000000" w14:paraId="00000057">
      <w:pPr>
        <w:ind w:left="0" w:firstLine="0"/>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stored program</w:t>
      </w:r>
      <w:r w:rsidDel="00000000" w:rsidR="00000000" w:rsidRPr="00000000">
        <w:rPr>
          <w:color w:val="313131"/>
          <w:highlight w:val="white"/>
          <w:rtl w:val="0"/>
        </w:rPr>
        <w:t xml:space="preserve"> computer is a computer designed to load and calculate different programs (like a normal computer can do many different things).</w:t>
      </w:r>
    </w:p>
    <w:p w:rsidR="00000000" w:rsidDel="00000000" w:rsidP="00000000" w:rsidRDefault="00000000" w:rsidRPr="00000000" w14:paraId="00000058">
      <w:pPr>
        <w:ind w:left="0" w:firstLine="0"/>
        <w:rPr>
          <w:color w:val="313131"/>
          <w:highlight w:val="white"/>
        </w:rPr>
      </w:pPr>
      <w:r w:rsidDel="00000000" w:rsidR="00000000" w:rsidRPr="00000000">
        <w:rPr>
          <w:rtl w:val="0"/>
        </w:rPr>
      </w:r>
    </w:p>
    <w:p w:rsidR="00000000" w:rsidDel="00000000" w:rsidP="00000000" w:rsidRDefault="00000000" w:rsidRPr="00000000" w14:paraId="00000059">
      <w:pPr>
        <w:ind w:left="0" w:firstLine="0"/>
        <w:rPr>
          <w:color w:val="313131"/>
          <w:highlight w:val="white"/>
        </w:rPr>
      </w:pPr>
      <w:r w:rsidDel="00000000" w:rsidR="00000000" w:rsidRPr="00000000">
        <w:rPr>
          <w:color w:val="313131"/>
          <w:highlight w:val="white"/>
          <w:rtl w:val="0"/>
        </w:rPr>
        <w:t xml:space="preserve">Computers are mostly made of three things:</w:t>
      </w:r>
    </w:p>
    <w:p w:rsidR="00000000" w:rsidDel="00000000" w:rsidP="00000000" w:rsidRDefault="00000000" w:rsidRPr="00000000" w14:paraId="0000005A">
      <w:pPr>
        <w:ind w:left="0" w:firstLine="0"/>
        <w:rPr>
          <w:color w:val="313131"/>
          <w:highlight w:val="white"/>
        </w:rPr>
      </w:pPr>
      <w:r w:rsidDel="00000000" w:rsidR="00000000" w:rsidRPr="00000000">
        <w:rPr>
          <w:rtl w:val="0"/>
        </w:rPr>
      </w:r>
    </w:p>
    <w:p w:rsidR="00000000" w:rsidDel="00000000" w:rsidP="00000000" w:rsidRDefault="00000000" w:rsidRPr="00000000" w14:paraId="0000005B">
      <w:pPr>
        <w:numPr>
          <w:ilvl w:val="0"/>
          <w:numId w:val="2"/>
        </w:numPr>
        <w:ind w:left="720" w:hanging="360"/>
        <w:rPr>
          <w:color w:val="313131"/>
          <w:highlight w:val="white"/>
        </w:rPr>
      </w:pPr>
      <w:r w:rsidDel="00000000" w:rsidR="00000000" w:rsidRPr="00000000">
        <w:rPr>
          <w:color w:val="313131"/>
          <w:highlight w:val="white"/>
          <w:rtl w:val="0"/>
        </w:rPr>
        <w:t xml:space="preserve">Memory, to store both data and instructions for computing things. </w:t>
      </w:r>
      <w:r w:rsidDel="00000000" w:rsidR="00000000" w:rsidRPr="00000000">
        <w:rPr>
          <w:rtl w:val="0"/>
        </w:rPr>
      </w:r>
    </w:p>
    <w:p w:rsidR="00000000" w:rsidDel="00000000" w:rsidP="00000000" w:rsidRDefault="00000000" w:rsidRPr="00000000" w14:paraId="0000005C">
      <w:pPr>
        <w:numPr>
          <w:ilvl w:val="0"/>
          <w:numId w:val="2"/>
        </w:numPr>
        <w:ind w:left="720" w:hanging="360"/>
        <w:rPr>
          <w:color w:val="313131"/>
          <w:highlight w:val="white"/>
        </w:rPr>
      </w:pPr>
      <w:r w:rsidDel="00000000" w:rsidR="00000000" w:rsidRPr="00000000">
        <w:rPr>
          <w:color w:val="313131"/>
          <w:highlight w:val="white"/>
          <w:rtl w:val="0"/>
        </w:rPr>
        <w:t xml:space="preserve">Arithmetic Logic Unit (ALU), which does simple calculations with data from the memory.</w:t>
      </w:r>
      <w:r w:rsidDel="00000000" w:rsidR="00000000" w:rsidRPr="00000000">
        <w:rPr>
          <w:rtl w:val="0"/>
        </w:rPr>
      </w:r>
    </w:p>
    <w:p w:rsidR="00000000" w:rsidDel="00000000" w:rsidP="00000000" w:rsidRDefault="00000000" w:rsidRPr="00000000" w14:paraId="0000005D">
      <w:pPr>
        <w:numPr>
          <w:ilvl w:val="0"/>
          <w:numId w:val="2"/>
        </w:numPr>
        <w:ind w:left="720" w:hanging="360"/>
        <w:rPr>
          <w:color w:val="313131"/>
          <w:highlight w:val="white"/>
        </w:rPr>
      </w:pPr>
      <w:r w:rsidDel="00000000" w:rsidR="00000000" w:rsidRPr="00000000">
        <w:rPr>
          <w:color w:val="313131"/>
          <w:highlight w:val="white"/>
          <w:rtl w:val="0"/>
        </w:rPr>
        <w:t xml:space="preserve">Control Unit, which keeps track of what operation the ALU should be doing at a specific time (using a program counter). </w:t>
      </w:r>
      <w:r w:rsidDel="00000000" w:rsidR="00000000" w:rsidRPr="00000000">
        <w:rPr>
          <w:rtl w:val="0"/>
        </w:rPr>
      </w:r>
    </w:p>
    <w:p w:rsidR="00000000" w:rsidDel="00000000" w:rsidP="00000000" w:rsidRDefault="00000000" w:rsidRPr="00000000" w14:paraId="0000005E">
      <w:pPr>
        <w:ind w:left="0" w:firstLine="0"/>
        <w:rPr>
          <w:color w:val="313131"/>
          <w:highlight w:val="white"/>
        </w:rPr>
      </w:pPr>
      <w:r w:rsidDel="00000000" w:rsidR="00000000" w:rsidRPr="00000000">
        <w:rPr>
          <w:rtl w:val="0"/>
        </w:rPr>
      </w:r>
    </w:p>
    <w:p w:rsidR="00000000" w:rsidDel="00000000" w:rsidP="00000000" w:rsidRDefault="00000000" w:rsidRPr="00000000" w14:paraId="0000005F">
      <w:pPr>
        <w:ind w:left="0" w:firstLine="0"/>
        <w:rPr>
          <w:color w:val="313131"/>
          <w:highlight w:val="white"/>
        </w:rPr>
      </w:pPr>
      <w:r w:rsidDel="00000000" w:rsidR="00000000" w:rsidRPr="00000000">
        <w:rPr>
          <w:color w:val="313131"/>
          <w:highlight w:val="white"/>
          <w:rtl w:val="0"/>
        </w:rPr>
        <w:t xml:space="preserve">Alan Turing (a great computer scientist) showed that you could compute anything you wanted using a few simple operations </w:t>
      </w:r>
      <w:r w:rsidDel="00000000" w:rsidR="00000000" w:rsidRPr="00000000">
        <w:rPr>
          <w:i w:val="1"/>
          <w:color w:val="313131"/>
          <w:highlight w:val="white"/>
          <w:rtl w:val="0"/>
        </w:rPr>
        <w:t xml:space="preserve">(move left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move right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scan</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print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erase</w:t>
      </w:r>
      <w:r w:rsidDel="00000000" w:rsidR="00000000" w:rsidRPr="00000000">
        <w:rPr>
          <w:color w:val="313131"/>
          <w:highlight w:val="white"/>
          <w:rtl w:val="0"/>
        </w:rPr>
        <w:t xml:space="preserve">, and </w:t>
      </w:r>
      <w:r w:rsidDel="00000000" w:rsidR="00000000" w:rsidRPr="00000000">
        <w:rPr>
          <w:i w:val="1"/>
          <w:color w:val="313131"/>
          <w:highlight w:val="white"/>
          <w:rtl w:val="0"/>
        </w:rPr>
        <w:t xml:space="preserve">do nothing</w:t>
      </w:r>
      <w:r w:rsidDel="00000000" w:rsidR="00000000" w:rsidRPr="00000000">
        <w:rPr>
          <w:color w:val="313131"/>
          <w:highlight w:val="white"/>
          <w:rtl w:val="0"/>
        </w:rPr>
        <w:t xml:space="preserve">). He also showed that anything which could be computed in one programming language could also be computed in another. </w:t>
      </w:r>
    </w:p>
    <w:p w:rsidR="00000000" w:rsidDel="00000000" w:rsidP="00000000" w:rsidRDefault="00000000" w:rsidRPr="00000000" w14:paraId="00000060">
      <w:pPr>
        <w:ind w:left="0" w:firstLine="0"/>
        <w:rPr>
          <w:color w:val="313131"/>
          <w:highlight w:val="white"/>
        </w:rPr>
      </w:pPr>
      <w:r w:rsidDel="00000000" w:rsidR="00000000" w:rsidRPr="00000000">
        <w:rPr>
          <w:rtl w:val="0"/>
        </w:rPr>
      </w:r>
    </w:p>
    <w:p w:rsidR="00000000" w:rsidDel="00000000" w:rsidP="00000000" w:rsidRDefault="00000000" w:rsidRPr="00000000" w14:paraId="00000061">
      <w:pPr>
        <w:ind w:left="0" w:firstLine="0"/>
        <w:rPr>
          <w:color w:val="313131"/>
          <w:highlight w:val="white"/>
        </w:rPr>
      </w:pPr>
      <w:r w:rsidDel="00000000" w:rsidR="00000000" w:rsidRPr="00000000">
        <w:rPr>
          <w:color w:val="313131"/>
          <w:highlight w:val="white"/>
          <w:rtl w:val="0"/>
        </w:rPr>
        <w:t xml:space="preserve">The </w:t>
      </w:r>
      <w:r w:rsidDel="00000000" w:rsidR="00000000" w:rsidRPr="00000000">
        <w:rPr>
          <w:b w:val="1"/>
          <w:color w:val="313131"/>
          <w:highlight w:val="white"/>
          <w:rtl w:val="0"/>
        </w:rPr>
        <w:t xml:space="preserve">interpreter</w:t>
      </w:r>
      <w:r w:rsidDel="00000000" w:rsidR="00000000" w:rsidRPr="00000000">
        <w:rPr>
          <w:color w:val="313131"/>
          <w:highlight w:val="white"/>
          <w:rtl w:val="0"/>
        </w:rPr>
        <w:t xml:space="preserve"> is a special program that executes a sequence of instructions in order and uses tests to figure out whether it should redo the current calculation, move on to the next instruction, or stop.</w:t>
      </w:r>
    </w:p>
    <w:p w:rsidR="00000000" w:rsidDel="00000000" w:rsidP="00000000" w:rsidRDefault="00000000" w:rsidRPr="00000000" w14:paraId="00000062">
      <w:pPr>
        <w:ind w:left="0" w:firstLine="0"/>
        <w:rPr>
          <w:color w:val="313131"/>
          <w:highlight w:val="white"/>
        </w:rPr>
      </w:pPr>
      <w:r w:rsidDel="00000000" w:rsidR="00000000" w:rsidRPr="00000000">
        <w:rPr>
          <w:rtl w:val="0"/>
        </w:rPr>
      </w:r>
    </w:p>
    <w:p w:rsidR="00000000" w:rsidDel="00000000" w:rsidP="00000000" w:rsidRDefault="00000000" w:rsidRPr="00000000" w14:paraId="00000063">
      <w:pPr>
        <w:ind w:left="0" w:firstLine="0"/>
        <w:rPr>
          <w:color w:val="313131"/>
          <w:highlight w:val="white"/>
        </w:rPr>
      </w:pPr>
      <w:r w:rsidDel="00000000" w:rsidR="00000000" w:rsidRPr="00000000">
        <w:rPr>
          <w:color w:val="313131"/>
          <w:highlight w:val="white"/>
          <w:rtl w:val="0"/>
        </w:rPr>
        <w:t xml:space="preserve">Every programming language can be thought of as:</w:t>
      </w:r>
    </w:p>
    <w:p w:rsidR="00000000" w:rsidDel="00000000" w:rsidP="00000000" w:rsidRDefault="00000000" w:rsidRPr="00000000" w14:paraId="00000064">
      <w:pPr>
        <w:ind w:left="0" w:firstLine="0"/>
        <w:rPr>
          <w:color w:val="313131"/>
          <w:highlight w:val="white"/>
        </w:rPr>
      </w:pPr>
      <w:r w:rsidDel="00000000" w:rsidR="00000000" w:rsidRPr="00000000">
        <w:rPr>
          <w:rtl w:val="0"/>
        </w:rPr>
      </w:r>
    </w:p>
    <w:p w:rsidR="00000000" w:rsidDel="00000000" w:rsidP="00000000" w:rsidRDefault="00000000" w:rsidRPr="00000000" w14:paraId="00000065">
      <w:pPr>
        <w:numPr>
          <w:ilvl w:val="0"/>
          <w:numId w:val="32"/>
        </w:numPr>
        <w:ind w:left="720" w:hanging="360"/>
        <w:rPr>
          <w:color w:val="313131"/>
          <w:highlight w:val="white"/>
        </w:rPr>
      </w:pPr>
      <w:r w:rsidDel="00000000" w:rsidR="00000000" w:rsidRPr="00000000">
        <w:rPr>
          <w:color w:val="313131"/>
          <w:highlight w:val="white"/>
          <w:rtl w:val="0"/>
        </w:rPr>
        <w:t xml:space="preserve">A set of primitives (simple operations we can perform).</w:t>
      </w:r>
      <w:r w:rsidDel="00000000" w:rsidR="00000000" w:rsidRPr="00000000">
        <w:rPr>
          <w:rtl w:val="0"/>
        </w:rPr>
      </w:r>
    </w:p>
    <w:p w:rsidR="00000000" w:rsidDel="00000000" w:rsidP="00000000" w:rsidRDefault="00000000" w:rsidRPr="00000000" w14:paraId="00000066">
      <w:pPr>
        <w:numPr>
          <w:ilvl w:val="0"/>
          <w:numId w:val="32"/>
        </w:numPr>
        <w:ind w:left="720" w:hanging="360"/>
        <w:rPr>
          <w:color w:val="313131"/>
          <w:highlight w:val="white"/>
        </w:rPr>
      </w:pPr>
      <w:r w:rsidDel="00000000" w:rsidR="00000000" w:rsidRPr="00000000">
        <w:rPr>
          <w:color w:val="313131"/>
          <w:highlight w:val="white"/>
          <w:rtl w:val="0"/>
        </w:rPr>
        <w:t xml:space="preserve">A means of combination (ways we can put those primitives together to form </w:t>
      </w:r>
      <w:r w:rsidDel="00000000" w:rsidR="00000000" w:rsidRPr="00000000">
        <w:rPr>
          <w:b w:val="1"/>
          <w:color w:val="313131"/>
          <w:highlight w:val="white"/>
          <w:rtl w:val="0"/>
        </w:rPr>
        <w:t xml:space="preserve">expressions</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067">
      <w:pPr>
        <w:numPr>
          <w:ilvl w:val="0"/>
          <w:numId w:val="32"/>
        </w:numPr>
        <w:ind w:left="720" w:hanging="360"/>
        <w:rPr>
          <w:color w:val="313131"/>
          <w:highlight w:val="white"/>
        </w:rPr>
      </w:pPr>
      <w:r w:rsidDel="00000000" w:rsidR="00000000" w:rsidRPr="00000000">
        <w:rPr>
          <w:color w:val="313131"/>
          <w:highlight w:val="white"/>
          <w:rtl w:val="0"/>
        </w:rPr>
        <w:t xml:space="preserve">A means of abstraction (ways to take an expression and treat it like a primitive).</w:t>
      </w:r>
      <w:r w:rsidDel="00000000" w:rsidR="00000000" w:rsidRPr="00000000">
        <w:rPr>
          <w:rtl w:val="0"/>
        </w:rPr>
      </w:r>
    </w:p>
    <w:p w:rsidR="00000000" w:rsidDel="00000000" w:rsidP="00000000" w:rsidRDefault="00000000" w:rsidRPr="00000000" w14:paraId="00000068">
      <w:pPr>
        <w:rPr>
          <w:color w:val="313131"/>
          <w:highlight w:val="white"/>
        </w:rPr>
      </w:pPr>
      <w:r w:rsidDel="00000000" w:rsidR="00000000" w:rsidRPr="00000000">
        <w:rPr>
          <w:rtl w:val="0"/>
        </w:rPr>
      </w:r>
    </w:p>
    <w:p w:rsidR="00000000" w:rsidDel="00000000" w:rsidP="00000000" w:rsidRDefault="00000000" w:rsidRPr="00000000" w14:paraId="00000069">
      <w:pPr>
        <w:rPr>
          <w:color w:val="313131"/>
          <w:highlight w:val="white"/>
        </w:rPr>
      </w:pPr>
      <w:r w:rsidDel="00000000" w:rsidR="00000000" w:rsidRPr="00000000">
        <w:rPr>
          <w:color w:val="313131"/>
          <w:highlight w:val="white"/>
          <w:rtl w:val="0"/>
        </w:rPr>
        <w:t xml:space="preserve">The </w:t>
      </w:r>
      <w:r w:rsidDel="00000000" w:rsidR="00000000" w:rsidRPr="00000000">
        <w:rPr>
          <w:b w:val="1"/>
          <w:color w:val="313131"/>
          <w:highlight w:val="white"/>
          <w:rtl w:val="0"/>
        </w:rPr>
        <w:t xml:space="preserve">syntax</w:t>
      </w:r>
      <w:r w:rsidDel="00000000" w:rsidR="00000000" w:rsidRPr="00000000">
        <w:rPr>
          <w:color w:val="313131"/>
          <w:highlight w:val="white"/>
          <w:rtl w:val="0"/>
        </w:rPr>
        <w:t xml:space="preserve"> of a programming language is the set of rules that defines how the code should be written. </w:t>
      </w:r>
    </w:p>
    <w:p w:rsidR="00000000" w:rsidDel="00000000" w:rsidP="00000000" w:rsidRDefault="00000000" w:rsidRPr="00000000" w14:paraId="0000006A">
      <w:pPr>
        <w:rPr>
          <w:color w:val="313131"/>
          <w:highlight w:val="white"/>
        </w:rPr>
      </w:pPr>
      <w:r w:rsidDel="00000000" w:rsidR="00000000" w:rsidRPr="00000000">
        <w:rPr>
          <w:rtl w:val="0"/>
        </w:rPr>
      </w:r>
    </w:p>
    <w:p w:rsidR="00000000" w:rsidDel="00000000" w:rsidP="00000000" w:rsidRDefault="00000000" w:rsidRPr="00000000" w14:paraId="0000006B">
      <w:pPr>
        <w:numPr>
          <w:ilvl w:val="0"/>
          <w:numId w:val="3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8”hello”</w:t>
      </w:r>
      <w:r w:rsidDel="00000000" w:rsidR="00000000" w:rsidRPr="00000000">
        <w:rPr>
          <w:color w:val="313131"/>
          <w:highlight w:val="white"/>
          <w:rtl w:val="0"/>
        </w:rPr>
        <w:t xml:space="preserve">          - incorrect syntax, because there’s no operation between 8 and “hello”</w:t>
      </w:r>
      <w:r w:rsidDel="00000000" w:rsidR="00000000" w:rsidRPr="00000000">
        <w:rPr>
          <w:rtl w:val="0"/>
        </w:rPr>
      </w:r>
    </w:p>
    <w:p w:rsidR="00000000" w:rsidDel="00000000" w:rsidP="00000000" w:rsidRDefault="00000000" w:rsidRPr="00000000" w14:paraId="0000006C">
      <w:pPr>
        <w:ind w:left="720" w:firstLine="0"/>
        <w:rPr>
          <w:color w:val="313131"/>
          <w:highlight w:val="white"/>
        </w:rPr>
      </w:pPr>
      <w:r w:rsidDel="00000000" w:rsidR="00000000" w:rsidRPr="00000000">
        <w:rPr>
          <w:rtl w:val="0"/>
        </w:rPr>
      </w:r>
    </w:p>
    <w:p w:rsidR="00000000" w:rsidDel="00000000" w:rsidP="00000000" w:rsidRDefault="00000000" w:rsidRPr="00000000" w14:paraId="0000006D">
      <w:pPr>
        <w:numPr>
          <w:ilvl w:val="0"/>
          <w:numId w:val="30"/>
        </w:numPr>
        <w:ind w:left="720" w:hanging="360"/>
        <w:rPr>
          <w:color w:val="313131"/>
          <w:highlight w:val="white"/>
        </w:rPr>
      </w:pPr>
      <w:r w:rsidDel="00000000" w:rsidR="00000000" w:rsidRPr="00000000">
        <w:rPr>
          <w:color w:val="313131"/>
          <w:highlight w:val="white"/>
          <w:rtl w:val="0"/>
        </w:rPr>
        <w:t xml:space="preserve">Syntax errors are rather common and are easily caught.</w:t>
      </w:r>
      <w:r w:rsidDel="00000000" w:rsidR="00000000" w:rsidRPr="00000000">
        <w:rPr>
          <w:rtl w:val="0"/>
        </w:rPr>
      </w:r>
    </w:p>
    <w:p w:rsidR="00000000" w:rsidDel="00000000" w:rsidP="00000000" w:rsidRDefault="00000000" w:rsidRPr="00000000" w14:paraId="0000006E">
      <w:pPr>
        <w:rPr>
          <w:color w:val="313131"/>
          <w:highlight w:val="white"/>
        </w:rPr>
      </w:pPr>
      <w:r w:rsidDel="00000000" w:rsidR="00000000" w:rsidRPr="00000000">
        <w:rPr>
          <w:rtl w:val="0"/>
        </w:rPr>
      </w:r>
    </w:p>
    <w:p w:rsidR="00000000" w:rsidDel="00000000" w:rsidP="00000000" w:rsidRDefault="00000000" w:rsidRPr="00000000" w14:paraId="0000006F">
      <w:pPr>
        <w:rPr>
          <w:color w:val="313131"/>
          <w:highlight w:val="white"/>
        </w:rPr>
      </w:pPr>
      <w:r w:rsidDel="00000000" w:rsidR="00000000" w:rsidRPr="00000000">
        <w:rPr>
          <w:b w:val="1"/>
          <w:color w:val="313131"/>
          <w:highlight w:val="white"/>
          <w:rtl w:val="0"/>
        </w:rPr>
        <w:t xml:space="preserve">Static semantics</w:t>
      </w:r>
      <w:r w:rsidDel="00000000" w:rsidR="00000000" w:rsidRPr="00000000">
        <w:rPr>
          <w:color w:val="313131"/>
          <w:highlight w:val="white"/>
          <w:rtl w:val="0"/>
        </w:rPr>
        <w:t xml:space="preserve"> describes whether or not an expression with a correct syntax has meaning. </w:t>
      </w:r>
    </w:p>
    <w:p w:rsidR="00000000" w:rsidDel="00000000" w:rsidP="00000000" w:rsidRDefault="00000000" w:rsidRPr="00000000" w14:paraId="00000070">
      <w:pPr>
        <w:rPr>
          <w:color w:val="313131"/>
          <w:highlight w:val="white"/>
        </w:rPr>
      </w:pPr>
      <w:r w:rsidDel="00000000" w:rsidR="00000000" w:rsidRPr="00000000">
        <w:rPr>
          <w:rtl w:val="0"/>
        </w:rPr>
      </w:r>
    </w:p>
    <w:p w:rsidR="00000000" w:rsidDel="00000000" w:rsidP="00000000" w:rsidRDefault="00000000" w:rsidRPr="00000000" w14:paraId="00000071">
      <w:pPr>
        <w:numPr>
          <w:ilvl w:val="0"/>
          <w:numId w:val="25"/>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8 + “hello” </w:t>
      </w:r>
      <w:r w:rsidDel="00000000" w:rsidR="00000000" w:rsidRPr="00000000">
        <w:rPr>
          <w:color w:val="313131"/>
          <w:highlight w:val="white"/>
          <w:rtl w:val="0"/>
        </w:rPr>
        <w:t xml:space="preserve">         - correct syntax, but you can’t add an integer and a string</w:t>
      </w:r>
      <w:r w:rsidDel="00000000" w:rsidR="00000000" w:rsidRPr="00000000">
        <w:rPr>
          <w:rtl w:val="0"/>
        </w:rPr>
      </w:r>
    </w:p>
    <w:p w:rsidR="00000000" w:rsidDel="00000000" w:rsidP="00000000" w:rsidRDefault="00000000" w:rsidRPr="00000000" w14:paraId="00000072">
      <w:pPr>
        <w:ind w:left="720" w:firstLine="0"/>
        <w:rPr>
          <w:color w:val="313131"/>
          <w:highlight w:val="white"/>
        </w:rPr>
      </w:pPr>
      <w:r w:rsidDel="00000000" w:rsidR="00000000" w:rsidRPr="00000000">
        <w:rPr>
          <w:rtl w:val="0"/>
        </w:rPr>
      </w:r>
    </w:p>
    <w:p w:rsidR="00000000" w:rsidDel="00000000" w:rsidP="00000000" w:rsidRDefault="00000000" w:rsidRPr="00000000" w14:paraId="00000073">
      <w:pPr>
        <w:numPr>
          <w:ilvl w:val="0"/>
          <w:numId w:val="25"/>
        </w:numPr>
        <w:ind w:left="720" w:hanging="360"/>
        <w:rPr>
          <w:color w:val="313131"/>
          <w:highlight w:val="white"/>
        </w:rPr>
      </w:pPr>
      <w:r w:rsidDel="00000000" w:rsidR="00000000" w:rsidRPr="00000000">
        <w:rPr>
          <w:color w:val="313131"/>
          <w:highlight w:val="white"/>
          <w:rtl w:val="0"/>
        </w:rPr>
        <w:t xml:space="preserve">Static semantic errors can keep the program from running or cause unpredictable behavior.</w:t>
      </w:r>
      <w:r w:rsidDel="00000000" w:rsidR="00000000" w:rsidRPr="00000000">
        <w:rPr>
          <w:rtl w:val="0"/>
        </w:rPr>
      </w:r>
    </w:p>
    <w:p w:rsidR="00000000" w:rsidDel="00000000" w:rsidP="00000000" w:rsidRDefault="00000000" w:rsidRPr="00000000" w14:paraId="00000074">
      <w:pPr>
        <w:rPr>
          <w:color w:val="313131"/>
          <w:highlight w:val="white"/>
        </w:rPr>
      </w:pPr>
      <w:r w:rsidDel="00000000" w:rsidR="00000000" w:rsidRPr="00000000">
        <w:rPr>
          <w:rtl w:val="0"/>
        </w:rPr>
      </w:r>
    </w:p>
    <w:p w:rsidR="00000000" w:rsidDel="00000000" w:rsidP="00000000" w:rsidRDefault="00000000" w:rsidRPr="00000000" w14:paraId="00000075">
      <w:pPr>
        <w:rPr>
          <w:color w:val="313131"/>
          <w:highlight w:val="white"/>
        </w:rPr>
      </w:pPr>
      <w:r w:rsidDel="00000000" w:rsidR="00000000" w:rsidRPr="00000000">
        <w:rPr>
          <w:b w:val="1"/>
          <w:color w:val="313131"/>
          <w:highlight w:val="white"/>
          <w:rtl w:val="0"/>
        </w:rPr>
        <w:t xml:space="preserve">Semantics</w:t>
      </w:r>
      <w:r w:rsidDel="00000000" w:rsidR="00000000" w:rsidRPr="00000000">
        <w:rPr>
          <w:color w:val="313131"/>
          <w:highlight w:val="white"/>
          <w:rtl w:val="0"/>
        </w:rPr>
        <w:t xml:space="preserve"> describes the meaning of an expression with the correct syntax. It may be what was intended, or what was not. </w:t>
      </w:r>
    </w:p>
    <w:p w:rsidR="00000000" w:rsidDel="00000000" w:rsidP="00000000" w:rsidRDefault="00000000" w:rsidRPr="00000000" w14:paraId="00000076">
      <w:pPr>
        <w:rPr>
          <w:color w:val="313131"/>
          <w:highlight w:val="white"/>
        </w:rPr>
      </w:pPr>
      <w:r w:rsidDel="00000000" w:rsidR="00000000" w:rsidRPr="00000000">
        <w:rPr>
          <w:rtl w:val="0"/>
        </w:rPr>
      </w:r>
    </w:p>
    <w:p w:rsidR="00000000" w:rsidDel="00000000" w:rsidP="00000000" w:rsidRDefault="00000000" w:rsidRPr="00000000" w14:paraId="00000077">
      <w:pPr>
        <w:numPr>
          <w:ilvl w:val="0"/>
          <w:numId w:val="4"/>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8 + 16</w:t>
      </w:r>
      <w:r w:rsidDel="00000000" w:rsidR="00000000" w:rsidRPr="00000000">
        <w:rPr>
          <w:color w:val="313131"/>
          <w:highlight w:val="white"/>
          <w:rtl w:val="0"/>
        </w:rPr>
        <w:t xml:space="preserve">          - correct syntax with meaning </w:t>
      </w:r>
      <w:r w:rsidDel="00000000" w:rsidR="00000000" w:rsidRPr="00000000">
        <w:rPr>
          <w:rFonts w:ascii="Courier New" w:cs="Courier New" w:eastAsia="Courier New" w:hAnsi="Courier New"/>
          <w:color w:val="313131"/>
          <w:highlight w:val="white"/>
          <w:rtl w:val="0"/>
        </w:rPr>
        <w:t xml:space="preserve">(8 + 16 = 24)</w:t>
      </w:r>
      <w:r w:rsidDel="00000000" w:rsidR="00000000" w:rsidRPr="00000000">
        <w:rPr>
          <w:rtl w:val="0"/>
        </w:rPr>
      </w:r>
    </w:p>
    <w:p w:rsidR="00000000" w:rsidDel="00000000" w:rsidP="00000000" w:rsidRDefault="00000000" w:rsidRPr="00000000" w14:paraId="00000078">
      <w:pPr>
        <w:ind w:left="720" w:firstLine="0"/>
        <w:rPr>
          <w:color w:val="313131"/>
          <w:highlight w:val="white"/>
        </w:rPr>
      </w:pPr>
      <w:r w:rsidDel="00000000" w:rsidR="00000000" w:rsidRPr="00000000">
        <w:rPr>
          <w:rtl w:val="0"/>
        </w:rPr>
      </w:r>
    </w:p>
    <w:p w:rsidR="00000000" w:rsidDel="00000000" w:rsidP="00000000" w:rsidRDefault="00000000" w:rsidRPr="00000000" w14:paraId="00000079">
      <w:pPr>
        <w:numPr>
          <w:ilvl w:val="0"/>
          <w:numId w:val="4"/>
        </w:numPr>
        <w:ind w:left="720" w:hanging="360"/>
        <w:rPr>
          <w:color w:val="313131"/>
          <w:highlight w:val="white"/>
        </w:rPr>
      </w:pPr>
      <w:r w:rsidDel="00000000" w:rsidR="00000000" w:rsidRPr="00000000">
        <w:rPr>
          <w:color w:val="313131"/>
          <w:highlight w:val="white"/>
          <w:rtl w:val="0"/>
        </w:rPr>
        <w:t xml:space="preserve">Semantic errors occur when the program gives a different meaning than what the programmer intended. </w:t>
      </w:r>
      <w:r w:rsidDel="00000000" w:rsidR="00000000" w:rsidRPr="00000000">
        <w:rPr>
          <w:i w:val="1"/>
          <w:color w:val="313131"/>
          <w:highlight w:val="white"/>
          <w:rtl w:val="0"/>
        </w:rPr>
        <w:t xml:space="preserve">Garbage in, garbage out.</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07A">
      <w:pPr>
        <w:rPr>
          <w:color w:val="313131"/>
          <w:highlight w:val="white"/>
        </w:rPr>
      </w:pPr>
      <w:r w:rsidDel="00000000" w:rsidR="00000000" w:rsidRPr="00000000">
        <w:rPr>
          <w:rtl w:val="0"/>
        </w:rPr>
      </w:r>
    </w:p>
    <w:p w:rsidR="00000000" w:rsidDel="00000000" w:rsidP="00000000" w:rsidRDefault="00000000" w:rsidRPr="00000000" w14:paraId="0000007B">
      <w:pPr>
        <w:rPr>
          <w:color w:val="313131"/>
          <w:highlight w:val="white"/>
        </w:rPr>
      </w:pPr>
      <w:r w:rsidDel="00000000" w:rsidR="00000000" w:rsidRPr="00000000">
        <w:rPr>
          <w:b w:val="1"/>
          <w:color w:val="313131"/>
          <w:highlight w:val="white"/>
          <w:rtl w:val="0"/>
        </w:rPr>
        <w:t xml:space="preserve">Note:</w:t>
      </w:r>
      <w:r w:rsidDel="00000000" w:rsidR="00000000" w:rsidRPr="00000000">
        <w:rPr>
          <w:color w:val="313131"/>
          <w:highlight w:val="white"/>
          <w:rtl w:val="0"/>
        </w:rPr>
        <w:t xml:space="preserve"> Another type of error is called a </w:t>
      </w:r>
      <w:r w:rsidDel="00000000" w:rsidR="00000000" w:rsidRPr="00000000">
        <w:rPr>
          <w:b w:val="1"/>
          <w:color w:val="313131"/>
          <w:highlight w:val="white"/>
          <w:rtl w:val="0"/>
        </w:rPr>
        <w:t xml:space="preserve">runtime error</w:t>
      </w:r>
      <w:r w:rsidDel="00000000" w:rsidR="00000000" w:rsidRPr="00000000">
        <w:rPr>
          <w:color w:val="313131"/>
          <w:highlight w:val="white"/>
          <w:rtl w:val="0"/>
        </w:rPr>
        <w:t xml:space="preserve">, which is similar to a syntax error, except that it is only caught when the program is run. Syntax errors are usually caught before a program is executed.</w:t>
      </w:r>
    </w:p>
    <w:p w:rsidR="00000000" w:rsidDel="00000000" w:rsidP="00000000" w:rsidRDefault="00000000" w:rsidRPr="00000000" w14:paraId="0000007C">
      <w:pPr>
        <w:rPr>
          <w:color w:val="313131"/>
          <w:highlight w:val="white"/>
        </w:rPr>
      </w:pPr>
      <w:r w:rsidDel="00000000" w:rsidR="00000000" w:rsidRPr="00000000">
        <w:rPr>
          <w:rtl w:val="0"/>
        </w:rPr>
      </w:r>
    </w:p>
    <w:p w:rsidR="00000000" w:rsidDel="00000000" w:rsidP="00000000" w:rsidRDefault="00000000" w:rsidRPr="00000000" w14:paraId="0000007D">
      <w:pPr>
        <w:rPr>
          <w:color w:val="313131"/>
          <w:highlight w:val="white"/>
        </w:rPr>
      </w:pPr>
      <w:r w:rsidDel="00000000" w:rsidR="00000000" w:rsidRPr="00000000">
        <w:rPr>
          <w:rtl w:val="0"/>
        </w:rPr>
      </w:r>
    </w:p>
    <w:bookmarkStart w:colFirst="0" w:colLast="0" w:name="hue50nhy1irz" w:id="6"/>
    <w:bookmarkEnd w:id="6"/>
    <w:p w:rsidR="00000000" w:rsidDel="00000000" w:rsidP="00000000" w:rsidRDefault="00000000" w:rsidRPr="00000000" w14:paraId="0000007E">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Python Basics</w:t>
      </w:r>
    </w:p>
    <w:p w:rsidR="00000000" w:rsidDel="00000000" w:rsidP="00000000" w:rsidRDefault="00000000" w:rsidRPr="00000000" w14:paraId="0000007F">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rPr>
          <w:color w:val="313131"/>
          <w:highlight w:val="white"/>
        </w:rPr>
      </w:pPr>
      <w:r w:rsidDel="00000000" w:rsidR="00000000" w:rsidRPr="00000000">
        <w:rPr>
          <w:rtl w:val="0"/>
        </w:rPr>
      </w:r>
    </w:p>
    <w:p w:rsidR="00000000" w:rsidDel="00000000" w:rsidP="00000000" w:rsidRDefault="00000000" w:rsidRPr="00000000" w14:paraId="00000081">
      <w:pPr>
        <w:rPr>
          <w:color w:val="313131"/>
          <w:highlight w:val="white"/>
        </w:rPr>
      </w:pPr>
      <w:r w:rsidDel="00000000" w:rsidR="00000000" w:rsidRPr="00000000">
        <w:rPr>
          <w:color w:val="313131"/>
          <w:highlight w:val="white"/>
          <w:rtl w:val="0"/>
        </w:rPr>
        <w:t xml:space="preserve">A program is simply a sequence of definitions (which are evaluated) and commands (which are executed by the interpreter).</w:t>
      </w:r>
    </w:p>
    <w:p w:rsidR="00000000" w:rsidDel="00000000" w:rsidP="00000000" w:rsidRDefault="00000000" w:rsidRPr="00000000" w14:paraId="00000082">
      <w:pPr>
        <w:rPr>
          <w:color w:val="313131"/>
          <w:highlight w:val="white"/>
        </w:rPr>
      </w:pPr>
      <w:r w:rsidDel="00000000" w:rsidR="00000000" w:rsidRPr="00000000">
        <w:rPr>
          <w:rtl w:val="0"/>
        </w:rPr>
      </w:r>
    </w:p>
    <w:p w:rsidR="00000000" w:rsidDel="00000000" w:rsidP="00000000" w:rsidRDefault="00000000" w:rsidRPr="00000000" w14:paraId="00000083">
      <w:pPr>
        <w:rPr>
          <w:color w:val="313131"/>
          <w:highlight w:val="white"/>
        </w:rPr>
      </w:pPr>
      <w:r w:rsidDel="00000000" w:rsidR="00000000" w:rsidRPr="00000000">
        <w:rPr>
          <w:b w:val="1"/>
          <w:color w:val="313131"/>
          <w:highlight w:val="white"/>
          <w:rtl w:val="0"/>
        </w:rPr>
        <w:t xml:space="preserve">Primitives</w:t>
      </w:r>
      <w:r w:rsidDel="00000000" w:rsidR="00000000" w:rsidRPr="00000000">
        <w:rPr>
          <w:color w:val="313131"/>
          <w:highlight w:val="white"/>
          <w:rtl w:val="0"/>
        </w:rPr>
        <w:t xml:space="preserve"> are the fundamental objects that represent data in Python</w:t>
      </w:r>
      <w:r w:rsidDel="00000000" w:rsidR="00000000" w:rsidRPr="00000000">
        <w:rPr>
          <w:b w:val="1"/>
          <w:color w:val="313131"/>
          <w:highlight w:val="white"/>
          <w:rtl w:val="0"/>
        </w:rPr>
        <w:t xml:space="preserve">. </w:t>
      </w:r>
      <w:r w:rsidDel="00000000" w:rsidR="00000000" w:rsidRPr="00000000">
        <w:rPr>
          <w:color w:val="313131"/>
          <w:highlight w:val="white"/>
          <w:rtl w:val="0"/>
        </w:rPr>
        <w:t xml:space="preserve">All objects have a </w:t>
      </w:r>
      <w:r w:rsidDel="00000000" w:rsidR="00000000" w:rsidRPr="00000000">
        <w:rPr>
          <w:b w:val="1"/>
          <w:color w:val="313131"/>
          <w:highlight w:val="white"/>
          <w:rtl w:val="0"/>
        </w:rPr>
        <w:t xml:space="preserve">type</w:t>
      </w:r>
      <w:r w:rsidDel="00000000" w:rsidR="00000000" w:rsidRPr="00000000">
        <w:rPr>
          <w:color w:val="313131"/>
          <w:highlight w:val="white"/>
          <w:rtl w:val="0"/>
        </w:rPr>
        <w:t xml:space="preserve"> that determines what kinds of things programs can do with them.</w:t>
      </w:r>
      <w:r w:rsidDel="00000000" w:rsidR="00000000" w:rsidRPr="00000000">
        <w:rPr>
          <w:rtl w:val="0"/>
        </w:rPr>
      </w:r>
    </w:p>
    <w:p w:rsidR="00000000" w:rsidDel="00000000" w:rsidP="00000000" w:rsidRDefault="00000000" w:rsidRPr="00000000" w14:paraId="00000084">
      <w:pPr>
        <w:rPr>
          <w:color w:val="313131"/>
          <w:highlight w:val="white"/>
        </w:rPr>
      </w:pPr>
      <w:r w:rsidDel="00000000" w:rsidR="00000000" w:rsidRPr="00000000">
        <w:rPr>
          <w:rtl w:val="0"/>
        </w:rPr>
      </w:r>
    </w:p>
    <w:p w:rsidR="00000000" w:rsidDel="00000000" w:rsidP="00000000" w:rsidRDefault="00000000" w:rsidRPr="00000000" w14:paraId="00000085">
      <w:pPr>
        <w:rPr>
          <w:color w:val="313131"/>
          <w:highlight w:val="white"/>
        </w:rPr>
      </w:pPr>
      <w:r w:rsidDel="00000000" w:rsidR="00000000" w:rsidRPr="00000000">
        <w:rPr>
          <w:color w:val="313131"/>
          <w:highlight w:val="white"/>
          <w:rtl w:val="0"/>
        </w:rPr>
        <w:t xml:space="preserve">Objects can either be:</w:t>
      </w:r>
    </w:p>
    <w:p w:rsidR="00000000" w:rsidDel="00000000" w:rsidP="00000000" w:rsidRDefault="00000000" w:rsidRPr="00000000" w14:paraId="00000086">
      <w:pPr>
        <w:rPr>
          <w:color w:val="313131"/>
          <w:highlight w:val="white"/>
        </w:rPr>
      </w:pPr>
      <w:r w:rsidDel="00000000" w:rsidR="00000000" w:rsidRPr="00000000">
        <w:rPr>
          <w:rtl w:val="0"/>
        </w:rPr>
      </w:r>
    </w:p>
    <w:p w:rsidR="00000000" w:rsidDel="00000000" w:rsidP="00000000" w:rsidRDefault="00000000" w:rsidRPr="00000000" w14:paraId="00000087">
      <w:pPr>
        <w:numPr>
          <w:ilvl w:val="0"/>
          <w:numId w:val="23"/>
        </w:numPr>
        <w:ind w:left="720" w:hanging="360"/>
        <w:rPr>
          <w:color w:val="313131"/>
          <w:highlight w:val="white"/>
        </w:rPr>
      </w:pPr>
      <w:r w:rsidDel="00000000" w:rsidR="00000000" w:rsidRPr="00000000">
        <w:rPr>
          <w:color w:val="313131"/>
          <w:highlight w:val="white"/>
          <w:rtl w:val="0"/>
        </w:rPr>
        <w:t xml:space="preserve">Scalar (cannot be subdivided into smaller parts)</w:t>
      </w:r>
      <w:r w:rsidDel="00000000" w:rsidR="00000000" w:rsidRPr="00000000">
        <w:rPr>
          <w:rtl w:val="0"/>
        </w:rPr>
      </w:r>
    </w:p>
    <w:p w:rsidR="00000000" w:rsidDel="00000000" w:rsidP="00000000" w:rsidRDefault="00000000" w:rsidRPr="00000000" w14:paraId="00000088">
      <w:pPr>
        <w:numPr>
          <w:ilvl w:val="0"/>
          <w:numId w:val="23"/>
        </w:numPr>
        <w:ind w:left="720" w:hanging="360"/>
        <w:rPr>
          <w:color w:val="313131"/>
          <w:highlight w:val="white"/>
        </w:rPr>
      </w:pPr>
      <w:r w:rsidDel="00000000" w:rsidR="00000000" w:rsidRPr="00000000">
        <w:rPr>
          <w:color w:val="313131"/>
          <w:highlight w:val="white"/>
          <w:rtl w:val="0"/>
        </w:rPr>
        <w:t xml:space="preserve">Non-scalar (have an internal structure that can be accessed)</w:t>
      </w:r>
      <w:r w:rsidDel="00000000" w:rsidR="00000000" w:rsidRPr="00000000">
        <w:rPr>
          <w:rtl w:val="0"/>
        </w:rPr>
      </w:r>
    </w:p>
    <w:p w:rsidR="00000000" w:rsidDel="00000000" w:rsidP="00000000" w:rsidRDefault="00000000" w:rsidRPr="00000000" w14:paraId="00000089">
      <w:pPr>
        <w:ind w:left="720" w:firstLine="0"/>
        <w:rPr>
          <w:color w:val="313131"/>
          <w:highlight w:val="white"/>
        </w:rPr>
      </w:pPr>
      <w:r w:rsidDel="00000000" w:rsidR="00000000" w:rsidRPr="00000000">
        <w:rPr>
          <w:rtl w:val="0"/>
        </w:rPr>
      </w:r>
    </w:p>
    <w:p w:rsidR="00000000" w:rsidDel="00000000" w:rsidP="00000000" w:rsidRDefault="00000000" w:rsidRPr="00000000" w14:paraId="0000008A">
      <w:pPr>
        <w:ind w:left="0" w:firstLine="0"/>
        <w:rPr>
          <w:color w:val="313131"/>
          <w:highlight w:val="white"/>
        </w:rPr>
      </w:pPr>
      <w:r w:rsidDel="00000000" w:rsidR="00000000" w:rsidRPr="00000000">
        <w:rPr>
          <w:color w:val="313131"/>
          <w:highlight w:val="white"/>
          <w:rtl w:val="0"/>
        </w:rPr>
        <w:t xml:space="preserve">Scalar objects in Python include:</w:t>
      </w:r>
    </w:p>
    <w:p w:rsidR="00000000" w:rsidDel="00000000" w:rsidP="00000000" w:rsidRDefault="00000000" w:rsidRPr="00000000" w14:paraId="0000008B">
      <w:pPr>
        <w:ind w:left="0" w:firstLine="0"/>
        <w:rPr>
          <w:color w:val="313131"/>
          <w:highlight w:val="white"/>
        </w:rPr>
      </w:pPr>
      <w:r w:rsidDel="00000000" w:rsidR="00000000" w:rsidRPr="00000000">
        <w:rPr>
          <w:rtl w:val="0"/>
        </w:rPr>
      </w:r>
    </w:p>
    <w:p w:rsidR="00000000" w:rsidDel="00000000" w:rsidP="00000000" w:rsidRDefault="00000000" w:rsidRPr="00000000" w14:paraId="0000008C">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int</w:t>
      </w:r>
      <w:r w:rsidDel="00000000" w:rsidR="00000000" w:rsidRPr="00000000">
        <w:rPr>
          <w:color w:val="313131"/>
          <w:highlight w:val="white"/>
          <w:rtl w:val="0"/>
        </w:rPr>
        <w:t xml:space="preserve">                    - represent integers (e.g. 5 or 12)</w:t>
      </w:r>
      <w:r w:rsidDel="00000000" w:rsidR="00000000" w:rsidRPr="00000000">
        <w:rPr>
          <w:rtl w:val="0"/>
        </w:rPr>
      </w:r>
    </w:p>
    <w:p w:rsidR="00000000" w:rsidDel="00000000" w:rsidP="00000000" w:rsidRDefault="00000000" w:rsidRPr="00000000" w14:paraId="0000008D">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float</w:t>
      </w:r>
      <w:r w:rsidDel="00000000" w:rsidR="00000000" w:rsidRPr="00000000">
        <w:rPr>
          <w:color w:val="313131"/>
          <w:highlight w:val="white"/>
          <w:rtl w:val="0"/>
        </w:rPr>
        <w:t xml:space="preserve">               - represent real numbers (e.g. 3.14 or 7.001)</w:t>
      </w:r>
      <w:r w:rsidDel="00000000" w:rsidR="00000000" w:rsidRPr="00000000">
        <w:rPr>
          <w:rtl w:val="0"/>
        </w:rPr>
      </w:r>
    </w:p>
    <w:p w:rsidR="00000000" w:rsidDel="00000000" w:rsidP="00000000" w:rsidRDefault="00000000" w:rsidRPr="00000000" w14:paraId="0000008E">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bool</w:t>
      </w:r>
      <w:r w:rsidDel="00000000" w:rsidR="00000000" w:rsidRPr="00000000">
        <w:rPr>
          <w:color w:val="313131"/>
          <w:highlight w:val="white"/>
          <w:rtl w:val="0"/>
        </w:rPr>
        <w:t xml:space="preserve">                 - represent either True or False values</w:t>
      </w:r>
      <w:r w:rsidDel="00000000" w:rsidR="00000000" w:rsidRPr="00000000">
        <w:rPr>
          <w:rtl w:val="0"/>
        </w:rPr>
      </w:r>
    </w:p>
    <w:p w:rsidR="00000000" w:rsidDel="00000000" w:rsidP="00000000" w:rsidRDefault="00000000" w:rsidRPr="00000000" w14:paraId="0000008F">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NoneType</w:t>
      </w:r>
      <w:r w:rsidDel="00000000" w:rsidR="00000000" w:rsidRPr="00000000">
        <w:rPr>
          <w:color w:val="313131"/>
          <w:highlight w:val="white"/>
          <w:rtl w:val="0"/>
        </w:rPr>
        <w:t xml:space="preserve">        - represent only one data type,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rtl w:val="0"/>
        </w:rPr>
      </w:r>
    </w:p>
    <w:p w:rsidR="00000000" w:rsidDel="00000000" w:rsidP="00000000" w:rsidRDefault="00000000" w:rsidRPr="00000000" w14:paraId="00000090">
      <w:pPr>
        <w:ind w:left="720" w:firstLine="0"/>
        <w:rPr>
          <w:color w:val="313131"/>
          <w:highlight w:val="white"/>
        </w:rPr>
      </w:pPr>
      <w:r w:rsidDel="00000000" w:rsidR="00000000" w:rsidRPr="00000000">
        <w:rPr>
          <w:rtl w:val="0"/>
        </w:rPr>
      </w:r>
    </w:p>
    <w:p w:rsidR="00000000" w:rsidDel="00000000" w:rsidP="00000000" w:rsidRDefault="00000000" w:rsidRPr="00000000" w14:paraId="00000091">
      <w:pPr>
        <w:ind w:left="0" w:firstLine="0"/>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type()</w:t>
      </w:r>
      <w:r w:rsidDel="00000000" w:rsidR="00000000" w:rsidRPr="00000000">
        <w:rPr>
          <w:color w:val="313131"/>
          <w:highlight w:val="white"/>
          <w:rtl w:val="0"/>
        </w:rPr>
        <w:t xml:space="preserve"> procedure to find out the type of a value (e.g </w:t>
      </w:r>
      <w:r w:rsidDel="00000000" w:rsidR="00000000" w:rsidRPr="00000000">
        <w:rPr>
          <w:rFonts w:ascii="Courier New" w:cs="Courier New" w:eastAsia="Courier New" w:hAnsi="Courier New"/>
          <w:color w:val="313131"/>
          <w:highlight w:val="white"/>
          <w:rtl w:val="0"/>
        </w:rPr>
        <w:t xml:space="preserve">type(3)</w:t>
      </w:r>
      <w:r w:rsidDel="00000000" w:rsidR="00000000" w:rsidRPr="00000000">
        <w:rPr>
          <w:color w:val="313131"/>
          <w:highlight w:val="white"/>
          <w:rtl w:val="0"/>
        </w:rPr>
        <w:t xml:space="preserve">will output </w:t>
      </w:r>
      <w:r w:rsidDel="00000000" w:rsidR="00000000" w:rsidRPr="00000000">
        <w:rPr>
          <w:rFonts w:ascii="Courier New" w:cs="Courier New" w:eastAsia="Courier New" w:hAnsi="Courier New"/>
          <w:color w:val="313131"/>
          <w:highlight w:val="white"/>
          <w:rtl w:val="0"/>
        </w:rPr>
        <w:t xml:space="preserve">int</w:t>
      </w:r>
      <w:r w:rsidDel="00000000" w:rsidR="00000000" w:rsidRPr="00000000">
        <w:rPr>
          <w:color w:val="313131"/>
          <w:highlight w:val="white"/>
          <w:rtl w:val="0"/>
        </w:rPr>
        <w:t xml:space="preserve">).</w:t>
      </w:r>
    </w:p>
    <w:p w:rsidR="00000000" w:rsidDel="00000000" w:rsidP="00000000" w:rsidRDefault="00000000" w:rsidRPr="00000000" w14:paraId="00000092">
      <w:pPr>
        <w:ind w:left="0" w:firstLine="0"/>
        <w:rPr>
          <w:color w:val="313131"/>
          <w:highlight w:val="white"/>
        </w:rPr>
      </w:pPr>
      <w:r w:rsidDel="00000000" w:rsidR="00000000" w:rsidRPr="00000000">
        <w:rPr>
          <w:rtl w:val="0"/>
        </w:rPr>
      </w:r>
    </w:p>
    <w:p w:rsidR="00000000" w:rsidDel="00000000" w:rsidP="00000000" w:rsidRDefault="00000000" w:rsidRPr="00000000" w14:paraId="00000093">
      <w:pPr>
        <w:ind w:left="0" w:firstLine="0"/>
        <w:rPr>
          <w:color w:val="313131"/>
          <w:highlight w:val="white"/>
        </w:rPr>
      </w:pPr>
      <w:r w:rsidDel="00000000" w:rsidR="00000000" w:rsidRPr="00000000">
        <w:rPr>
          <w:color w:val="313131"/>
          <w:highlight w:val="white"/>
          <w:rtl w:val="0"/>
        </w:rPr>
        <w:t xml:space="preserve">You can also use the </w:t>
      </w:r>
      <w:r w:rsidDel="00000000" w:rsidR="00000000" w:rsidRPr="00000000">
        <w:rPr>
          <w:rFonts w:ascii="Courier New" w:cs="Courier New" w:eastAsia="Courier New" w:hAnsi="Courier New"/>
          <w:color w:val="313131"/>
          <w:highlight w:val="white"/>
          <w:rtl w:val="0"/>
        </w:rPr>
        <w:t xml:space="preserve">int()</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float()</w:t>
      </w:r>
      <w:r w:rsidDel="00000000" w:rsidR="00000000" w:rsidRPr="00000000">
        <w:rPr>
          <w:color w:val="313131"/>
          <w:highlight w:val="white"/>
          <w:rtl w:val="0"/>
        </w:rPr>
        <w:t xml:space="preserve"> procedures to cast, or convert, values into each other. </w:t>
      </w:r>
    </w:p>
    <w:p w:rsidR="00000000" w:rsidDel="00000000" w:rsidP="00000000" w:rsidRDefault="00000000" w:rsidRPr="00000000" w14:paraId="00000094">
      <w:pPr>
        <w:ind w:left="0" w:firstLine="0"/>
        <w:rPr>
          <w:color w:val="313131"/>
          <w:highlight w:val="white"/>
        </w:rPr>
      </w:pPr>
      <w:r w:rsidDel="00000000" w:rsidR="00000000" w:rsidRPr="00000000">
        <w:rPr>
          <w:rtl w:val="0"/>
        </w:rPr>
      </w:r>
    </w:p>
    <w:p w:rsidR="00000000" w:rsidDel="00000000" w:rsidP="00000000" w:rsidRDefault="00000000" w:rsidRPr="00000000" w14:paraId="00000095">
      <w:pPr>
        <w:numPr>
          <w:ilvl w:val="0"/>
          <w:numId w:val="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float(3)</w:t>
      </w:r>
      <w:r w:rsidDel="00000000" w:rsidR="00000000" w:rsidRPr="00000000">
        <w:rPr>
          <w:color w:val="313131"/>
          <w:highlight w:val="white"/>
          <w:rtl w:val="0"/>
        </w:rPr>
        <w:t xml:space="preserve"> outputs </w:t>
      </w:r>
      <w:r w:rsidDel="00000000" w:rsidR="00000000" w:rsidRPr="00000000">
        <w:rPr>
          <w:rFonts w:ascii="Courier New" w:cs="Courier New" w:eastAsia="Courier New" w:hAnsi="Courier New"/>
          <w:color w:val="313131"/>
          <w:highlight w:val="white"/>
          <w:rtl w:val="0"/>
        </w:rPr>
        <w:t xml:space="preserve">3.0</w:t>
      </w:r>
      <w:r w:rsidDel="00000000" w:rsidR="00000000" w:rsidRPr="00000000">
        <w:rPr>
          <w:rtl w:val="0"/>
        </w:rPr>
      </w:r>
    </w:p>
    <w:p w:rsidR="00000000" w:rsidDel="00000000" w:rsidP="00000000" w:rsidRDefault="00000000" w:rsidRPr="00000000" w14:paraId="00000096">
      <w:pPr>
        <w:numPr>
          <w:ilvl w:val="0"/>
          <w:numId w:val="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int(3.9)</w:t>
      </w:r>
      <w:r w:rsidDel="00000000" w:rsidR="00000000" w:rsidRPr="00000000">
        <w:rPr>
          <w:color w:val="313131"/>
          <w:highlight w:val="white"/>
          <w:rtl w:val="0"/>
        </w:rPr>
        <w:t xml:space="preserve"> outputs </w:t>
      </w:r>
      <w:r w:rsidDel="00000000" w:rsidR="00000000" w:rsidRPr="00000000">
        <w:rPr>
          <w:rFonts w:ascii="Courier New" w:cs="Courier New" w:eastAsia="Courier New" w:hAnsi="Courier New"/>
          <w:color w:val="313131"/>
          <w:highlight w:val="white"/>
          <w:rtl w:val="0"/>
        </w:rPr>
        <w:t xml:space="preserve">3 </w:t>
      </w:r>
      <w:r w:rsidDel="00000000" w:rsidR="00000000" w:rsidRPr="00000000">
        <w:rPr>
          <w:rtl w:val="0"/>
        </w:rPr>
      </w:r>
    </w:p>
    <w:p w:rsidR="00000000" w:rsidDel="00000000" w:rsidP="00000000" w:rsidRDefault="00000000" w:rsidRPr="00000000" w14:paraId="00000097">
      <w:pPr>
        <w:rPr>
          <w:color w:val="313131"/>
          <w:highlight w:val="white"/>
        </w:rPr>
      </w:pPr>
      <w:r w:rsidDel="00000000" w:rsidR="00000000" w:rsidRPr="00000000">
        <w:rPr>
          <w:rtl w:val="0"/>
        </w:rPr>
      </w:r>
    </w:p>
    <w:p w:rsidR="00000000" w:rsidDel="00000000" w:rsidP="00000000" w:rsidRDefault="00000000" w:rsidRPr="00000000" w14:paraId="00000098">
      <w:pPr>
        <w:rPr>
          <w:color w:val="313131"/>
          <w:highlight w:val="white"/>
        </w:rPr>
      </w:pPr>
      <w:r w:rsidDel="00000000" w:rsidR="00000000" w:rsidRPr="00000000">
        <w:rPr>
          <w:color w:val="313131"/>
          <w:highlight w:val="white"/>
          <w:rtl w:val="0"/>
        </w:rPr>
        <w:t xml:space="preserve">Expressions are combinations of objects and operators (e.g. </w:t>
      </w:r>
      <w:r w:rsidDel="00000000" w:rsidR="00000000" w:rsidRPr="00000000">
        <w:rPr>
          <w:rFonts w:ascii="Courier New" w:cs="Courier New" w:eastAsia="Courier New" w:hAnsi="Courier New"/>
          <w:color w:val="313131"/>
          <w:highlight w:val="white"/>
          <w:rtl w:val="0"/>
        </w:rPr>
        <w:t xml:space="preserve">&lt;object&gt; &lt;operator&gt; &lt;object&gt;</w:t>
      </w:r>
      <w:r w:rsidDel="00000000" w:rsidR="00000000" w:rsidRPr="00000000">
        <w:rPr>
          <w:color w:val="313131"/>
          <w:highlight w:val="white"/>
          <w:rtl w:val="0"/>
        </w:rPr>
        <w:t xml:space="preserve">).</w:t>
      </w:r>
    </w:p>
    <w:p w:rsidR="00000000" w:rsidDel="00000000" w:rsidP="00000000" w:rsidRDefault="00000000" w:rsidRPr="00000000" w14:paraId="00000099">
      <w:pPr>
        <w:ind w:left="720" w:firstLine="0"/>
        <w:rPr>
          <w:color w:val="313131"/>
          <w:highlight w:val="white"/>
        </w:rPr>
      </w:pPr>
      <w:r w:rsidDel="00000000" w:rsidR="00000000" w:rsidRPr="00000000">
        <w:rPr>
          <w:rtl w:val="0"/>
        </w:rPr>
      </w:r>
    </w:p>
    <w:p w:rsidR="00000000" w:rsidDel="00000000" w:rsidP="00000000" w:rsidRDefault="00000000" w:rsidRPr="00000000" w14:paraId="0000009A">
      <w:pPr>
        <w:ind w:left="0" w:firstLine="0"/>
        <w:rPr>
          <w:color w:val="313131"/>
          <w:highlight w:val="white"/>
        </w:rPr>
      </w:pPr>
      <w:r w:rsidDel="00000000" w:rsidR="00000000" w:rsidRPr="00000000">
        <w:rPr>
          <w:color w:val="313131"/>
          <w:highlight w:val="white"/>
          <w:rtl w:val="0"/>
        </w:rPr>
        <w:t xml:space="preserve">The following are common math operators in Python:</w:t>
      </w:r>
    </w:p>
    <w:p w:rsidR="00000000" w:rsidDel="00000000" w:rsidP="00000000" w:rsidRDefault="00000000" w:rsidRPr="00000000" w14:paraId="0000009B">
      <w:pPr>
        <w:ind w:left="0" w:firstLine="0"/>
        <w:rPr>
          <w:color w:val="313131"/>
          <w:highlight w:val="white"/>
        </w:rPr>
      </w:pPr>
      <w:r w:rsidDel="00000000" w:rsidR="00000000" w:rsidRPr="00000000">
        <w:rPr>
          <w:rtl w:val="0"/>
        </w:rPr>
      </w:r>
    </w:p>
    <w:p w:rsidR="00000000" w:rsidDel="00000000" w:rsidP="00000000" w:rsidRDefault="00000000" w:rsidRPr="00000000" w14:paraId="0000009C">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sum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(as a float if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is a float, otherwise an integer)</w:t>
      </w:r>
      <w:r w:rsidDel="00000000" w:rsidR="00000000" w:rsidRPr="00000000">
        <w:rPr>
          <w:rtl w:val="0"/>
        </w:rPr>
      </w:r>
    </w:p>
    <w:p w:rsidR="00000000" w:rsidDel="00000000" w:rsidP="00000000" w:rsidRDefault="00000000" w:rsidRPr="00000000" w14:paraId="0000009D">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difference between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(same as above)</w:t>
      </w:r>
      <w:r w:rsidDel="00000000" w:rsidR="00000000" w:rsidRPr="00000000">
        <w:rPr>
          <w:rtl w:val="0"/>
        </w:rPr>
      </w:r>
    </w:p>
    <w:p w:rsidR="00000000" w:rsidDel="00000000" w:rsidP="00000000" w:rsidRDefault="00000000" w:rsidRPr="00000000" w14:paraId="0000009E">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product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(same as above)</w:t>
      </w:r>
      <w:r w:rsidDel="00000000" w:rsidR="00000000" w:rsidRPr="00000000">
        <w:rPr>
          <w:rtl w:val="0"/>
        </w:rPr>
      </w:r>
    </w:p>
    <w:p w:rsidR="00000000" w:rsidDel="00000000" w:rsidP="00000000" w:rsidRDefault="00000000" w:rsidRPr="00000000" w14:paraId="0000009F">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quotient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(as a float)</w:t>
      </w:r>
      <w:r w:rsidDel="00000000" w:rsidR="00000000" w:rsidRPr="00000000">
        <w:rPr>
          <w:rtl w:val="0"/>
        </w:rPr>
      </w:r>
    </w:p>
    <w:p w:rsidR="00000000" w:rsidDel="00000000" w:rsidP="00000000" w:rsidRDefault="00000000" w:rsidRPr="00000000" w14:paraId="000000A0">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quotient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as an integer (remainder excluded)</w:t>
      </w:r>
      <w:r w:rsidDel="00000000" w:rsidR="00000000" w:rsidRPr="00000000">
        <w:rPr>
          <w:rtl w:val="0"/>
        </w:rPr>
      </w:r>
    </w:p>
    <w:p w:rsidR="00000000" w:rsidDel="00000000" w:rsidP="00000000" w:rsidRDefault="00000000" w:rsidRPr="00000000" w14:paraId="000000A1">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remainder of the quotient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p>
    <w:p w:rsidR="00000000" w:rsidDel="00000000" w:rsidP="00000000" w:rsidRDefault="00000000" w:rsidRPr="00000000" w14:paraId="000000A2">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to the power of </w:t>
      </w:r>
      <w:r w:rsidDel="00000000" w:rsidR="00000000" w:rsidRPr="00000000">
        <w:rPr>
          <w:rFonts w:ascii="Courier New" w:cs="Courier New" w:eastAsia="Courier New" w:hAnsi="Courier New"/>
          <w:color w:val="313131"/>
          <w:highlight w:val="white"/>
          <w:rtl w:val="0"/>
        </w:rPr>
        <w:t xml:space="preserve">j</w:t>
      </w:r>
    </w:p>
    <w:p w:rsidR="00000000" w:rsidDel="00000000" w:rsidP="00000000" w:rsidRDefault="00000000" w:rsidRPr="00000000" w14:paraId="000000A3">
      <w:pPr>
        <w:ind w:left="0" w:firstLine="0"/>
        <w:rPr>
          <w:color w:val="313131"/>
          <w:highlight w:val="white"/>
        </w:rPr>
      </w:pPr>
      <w:r w:rsidDel="00000000" w:rsidR="00000000" w:rsidRPr="00000000">
        <w:rPr>
          <w:rtl w:val="0"/>
        </w:rPr>
      </w:r>
    </w:p>
    <w:p w:rsidR="00000000" w:rsidDel="00000000" w:rsidP="00000000" w:rsidRDefault="00000000" w:rsidRPr="00000000" w14:paraId="000000A4">
      <w:pPr>
        <w:rPr>
          <w:color w:val="313131"/>
          <w:highlight w:val="white"/>
        </w:rPr>
      </w:pPr>
      <w:r w:rsidDel="00000000" w:rsidR="00000000" w:rsidRPr="00000000">
        <w:rPr>
          <w:color w:val="313131"/>
          <w:highlight w:val="white"/>
          <w:rtl w:val="0"/>
        </w:rPr>
        <w:t xml:space="preserve">Python follows the order of operations (everything is read from left to right in the order they appear):</w:t>
      </w:r>
    </w:p>
    <w:p w:rsidR="00000000" w:rsidDel="00000000" w:rsidP="00000000" w:rsidRDefault="00000000" w:rsidRPr="00000000" w14:paraId="000000A5">
      <w:pPr>
        <w:rPr>
          <w:color w:val="313131"/>
          <w:highlight w:val="white"/>
        </w:rPr>
      </w:pPr>
      <w:r w:rsidDel="00000000" w:rsidR="00000000" w:rsidRPr="00000000">
        <w:rPr>
          <w:rtl w:val="0"/>
        </w:rPr>
      </w:r>
    </w:p>
    <w:p w:rsidR="00000000" w:rsidDel="00000000" w:rsidP="00000000" w:rsidRDefault="00000000" w:rsidRPr="00000000" w14:paraId="000000A6">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powers</w:t>
      </w:r>
    </w:p>
    <w:p w:rsidR="00000000" w:rsidDel="00000000" w:rsidP="00000000" w:rsidRDefault="00000000" w:rsidRPr="00000000" w14:paraId="000000A7">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parentheses</w:t>
      </w:r>
    </w:p>
    <w:p w:rsidR="00000000" w:rsidDel="00000000" w:rsidP="00000000" w:rsidRDefault="00000000" w:rsidRPr="00000000" w14:paraId="000000A8">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 multiplication or division</w:t>
      </w:r>
      <w:r w:rsidDel="00000000" w:rsidR="00000000" w:rsidRPr="00000000">
        <w:rPr>
          <w:rtl w:val="0"/>
        </w:rPr>
      </w:r>
    </w:p>
    <w:p w:rsidR="00000000" w:rsidDel="00000000" w:rsidP="00000000" w:rsidRDefault="00000000" w:rsidRPr="00000000" w14:paraId="000000A9">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 addition or subtraction</w:t>
      </w:r>
      <w:r w:rsidDel="00000000" w:rsidR="00000000" w:rsidRPr="00000000">
        <w:rPr>
          <w:rtl w:val="0"/>
        </w:rPr>
      </w:r>
    </w:p>
    <w:p w:rsidR="00000000" w:rsidDel="00000000" w:rsidP="00000000" w:rsidRDefault="00000000" w:rsidRPr="00000000" w14:paraId="000000AA">
      <w:pPr>
        <w:ind w:left="0" w:firstLine="0"/>
        <w:rPr>
          <w:color w:val="313131"/>
          <w:highlight w:val="white"/>
        </w:rPr>
      </w:pPr>
      <w:r w:rsidDel="00000000" w:rsidR="00000000" w:rsidRPr="00000000">
        <w:rPr>
          <w:rtl w:val="0"/>
        </w:rPr>
      </w:r>
    </w:p>
    <w:p w:rsidR="00000000" w:rsidDel="00000000" w:rsidP="00000000" w:rsidRDefault="00000000" w:rsidRPr="00000000" w14:paraId="000000AB">
      <w:pPr>
        <w:rPr>
          <w:color w:val="313131"/>
          <w:highlight w:val="white"/>
        </w:rPr>
      </w:pPr>
      <w:r w:rsidDel="00000000" w:rsidR="00000000" w:rsidRPr="00000000">
        <w:rPr>
          <w:color w:val="313131"/>
          <w:highlight w:val="white"/>
          <w:rtl w:val="0"/>
        </w:rPr>
        <w:t xml:space="preserve">A</w:t>
      </w:r>
      <w:r w:rsidDel="00000000" w:rsidR="00000000" w:rsidRPr="00000000">
        <w:rPr>
          <w:b w:val="1"/>
          <w:color w:val="313131"/>
          <w:highlight w:val="white"/>
          <w:rtl w:val="0"/>
        </w:rPr>
        <w:t xml:space="preserve"> variable</w:t>
      </w:r>
      <w:r w:rsidDel="00000000" w:rsidR="00000000" w:rsidRPr="00000000">
        <w:rPr>
          <w:color w:val="313131"/>
          <w:highlight w:val="white"/>
          <w:rtl w:val="0"/>
        </w:rPr>
        <w:t xml:space="preserve"> is a name associated with a value. In Python, you can create variables using the following syntax:</w:t>
      </w:r>
    </w:p>
    <w:p w:rsidR="00000000" w:rsidDel="00000000" w:rsidP="00000000" w:rsidRDefault="00000000" w:rsidRPr="00000000" w14:paraId="000000AC">
      <w:pPr>
        <w:rPr>
          <w:color w:val="313131"/>
          <w:highlight w:val="white"/>
        </w:rPr>
      </w:pPr>
      <w:r w:rsidDel="00000000" w:rsidR="00000000" w:rsidRPr="00000000">
        <w:rPr>
          <w:rtl w:val="0"/>
        </w:rPr>
      </w:r>
    </w:p>
    <w:p w:rsidR="00000000" w:rsidDel="00000000" w:rsidP="00000000" w:rsidRDefault="00000000" w:rsidRPr="00000000" w14:paraId="000000A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variable_name = value</w:t>
      </w:r>
    </w:p>
    <w:p w:rsidR="00000000" w:rsidDel="00000000" w:rsidP="00000000" w:rsidRDefault="00000000" w:rsidRPr="00000000" w14:paraId="000000AE">
      <w:pPr>
        <w:rPr>
          <w:color w:val="313131"/>
          <w:highlight w:val="white"/>
        </w:rPr>
      </w:pPr>
      <w:r w:rsidDel="00000000" w:rsidR="00000000" w:rsidRPr="00000000">
        <w:rPr>
          <w:rtl w:val="0"/>
        </w:rPr>
      </w:r>
    </w:p>
    <w:p w:rsidR="00000000" w:rsidDel="00000000" w:rsidP="00000000" w:rsidRDefault="00000000" w:rsidRPr="00000000" w14:paraId="000000AF">
      <w:pPr>
        <w:rPr>
          <w:color w:val="313131"/>
          <w:highlight w:val="white"/>
        </w:rPr>
      </w:pPr>
      <w:r w:rsidDel="00000000" w:rsidR="00000000" w:rsidRPr="00000000">
        <w:rPr>
          <w:color w:val="313131"/>
          <w:highlight w:val="white"/>
          <w:rtl w:val="0"/>
        </w:rPr>
        <w:t xml:space="preserve">e.g.</w:t>
      </w:r>
    </w:p>
    <w:p w:rsidR="00000000" w:rsidDel="00000000" w:rsidP="00000000" w:rsidRDefault="00000000" w:rsidRPr="00000000" w14:paraId="000000B0">
      <w:pPr>
        <w:rPr>
          <w:color w:val="313131"/>
          <w:highlight w:val="white"/>
        </w:rPr>
      </w:pPr>
      <w:r w:rsidDel="00000000" w:rsidR="00000000" w:rsidRPr="00000000">
        <w:rPr>
          <w:rtl w:val="0"/>
        </w:rPr>
      </w:r>
    </w:p>
    <w:p w:rsidR="00000000" w:rsidDel="00000000" w:rsidP="00000000" w:rsidRDefault="00000000" w:rsidRPr="00000000" w14:paraId="000000B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age = 16</w:t>
      </w:r>
    </w:p>
    <w:p w:rsidR="00000000" w:rsidDel="00000000" w:rsidP="00000000" w:rsidRDefault="00000000" w:rsidRPr="00000000" w14:paraId="000000B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 = “buffalo”</w:t>
      </w:r>
    </w:p>
    <w:p w:rsidR="00000000" w:rsidDel="00000000" w:rsidP="00000000" w:rsidRDefault="00000000" w:rsidRPr="00000000" w14:paraId="000000B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is_it_raining = False</w:t>
      </w:r>
    </w:p>
    <w:p w:rsidR="00000000" w:rsidDel="00000000" w:rsidP="00000000" w:rsidRDefault="00000000" w:rsidRPr="00000000" w14:paraId="000000B4">
      <w:pPr>
        <w:rPr>
          <w:color w:val="313131"/>
          <w:highlight w:val="white"/>
        </w:rPr>
      </w:pPr>
      <w:r w:rsidDel="00000000" w:rsidR="00000000" w:rsidRPr="00000000">
        <w:rPr>
          <w:rtl w:val="0"/>
        </w:rPr>
      </w:r>
    </w:p>
    <w:p w:rsidR="00000000" w:rsidDel="00000000" w:rsidP="00000000" w:rsidRDefault="00000000" w:rsidRPr="00000000" w14:paraId="000000B5">
      <w:pPr>
        <w:rPr>
          <w:color w:val="313131"/>
          <w:highlight w:val="white"/>
        </w:rPr>
      </w:pPr>
      <w:r w:rsidDel="00000000" w:rsidR="00000000" w:rsidRPr="00000000">
        <w:rPr>
          <w:color w:val="313131"/>
          <w:highlight w:val="white"/>
          <w:rtl w:val="0"/>
        </w:rPr>
        <w:t xml:space="preserve">Variables are useful because we can easily access and reuse their values (as opposed to recalculating values every time we need it). They also make code easier to read and work with.</w:t>
      </w:r>
    </w:p>
    <w:p w:rsidR="00000000" w:rsidDel="00000000" w:rsidP="00000000" w:rsidRDefault="00000000" w:rsidRPr="00000000" w14:paraId="000000B6">
      <w:pPr>
        <w:rPr>
          <w:color w:val="313131"/>
          <w:highlight w:val="white"/>
        </w:rPr>
      </w:pPr>
      <w:r w:rsidDel="00000000" w:rsidR="00000000" w:rsidRPr="00000000">
        <w:rPr>
          <w:rtl w:val="0"/>
        </w:rPr>
      </w:r>
    </w:p>
    <w:p w:rsidR="00000000" w:rsidDel="00000000" w:rsidP="00000000" w:rsidRDefault="00000000" w:rsidRPr="00000000" w14:paraId="000000B7">
      <w:pPr>
        <w:rPr>
          <w:color w:val="313131"/>
          <w:highlight w:val="white"/>
        </w:rPr>
      </w:pPr>
      <w:r w:rsidDel="00000000" w:rsidR="00000000" w:rsidRPr="00000000">
        <w:rPr>
          <w:color w:val="313131"/>
          <w:highlight w:val="white"/>
          <w:rtl w:val="0"/>
        </w:rPr>
        <w:t xml:space="preserve">The equals sign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assigns the name on the left to the value on the right (which is stored in the memory). This process of assignment is called </w:t>
      </w:r>
      <w:r w:rsidDel="00000000" w:rsidR="00000000" w:rsidRPr="00000000">
        <w:rPr>
          <w:b w:val="1"/>
          <w:color w:val="313131"/>
          <w:highlight w:val="white"/>
          <w:rtl w:val="0"/>
        </w:rPr>
        <w:t xml:space="preserve">binding </w:t>
      </w:r>
      <w:r w:rsidDel="00000000" w:rsidR="00000000" w:rsidRPr="00000000">
        <w:rPr>
          <w:color w:val="313131"/>
          <w:highlight w:val="white"/>
          <w:rtl w:val="0"/>
        </w:rPr>
        <w:t xml:space="preserve">(since we’re binding a name to a value). We can retrieve the value associated with the variable by invoking its name.</w:t>
      </w:r>
    </w:p>
    <w:p w:rsidR="00000000" w:rsidDel="00000000" w:rsidP="00000000" w:rsidRDefault="00000000" w:rsidRPr="00000000" w14:paraId="000000B8">
      <w:pPr>
        <w:rPr>
          <w:color w:val="313131"/>
          <w:highlight w:val="white"/>
        </w:rPr>
      </w:pPr>
      <w:r w:rsidDel="00000000" w:rsidR="00000000" w:rsidRPr="00000000">
        <w:rPr>
          <w:rtl w:val="0"/>
        </w:rPr>
      </w:r>
    </w:p>
    <w:p w:rsidR="00000000" w:rsidDel="00000000" w:rsidP="00000000" w:rsidRDefault="00000000" w:rsidRPr="00000000" w14:paraId="000000B9">
      <w:pPr>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operator to increment variables:</w:t>
      </w:r>
    </w:p>
    <w:p w:rsidR="00000000" w:rsidDel="00000000" w:rsidP="00000000" w:rsidRDefault="00000000" w:rsidRPr="00000000" w14:paraId="000000BA">
      <w:pPr>
        <w:rPr>
          <w:color w:val="313131"/>
          <w:highlight w:val="white"/>
        </w:rPr>
      </w:pPr>
      <w:r w:rsidDel="00000000" w:rsidR="00000000" w:rsidRPr="00000000">
        <w:rPr>
          <w:rtl w:val="0"/>
        </w:rPr>
      </w:r>
    </w:p>
    <w:p w:rsidR="00000000" w:rsidDel="00000000" w:rsidP="00000000" w:rsidRDefault="00000000" w:rsidRPr="00000000" w14:paraId="000000BB">
      <w:pPr>
        <w:rPr>
          <w:color w:val="313131"/>
          <w:highlight w:val="white"/>
        </w:rPr>
      </w:pPr>
      <w:r w:rsidDel="00000000" w:rsidR="00000000" w:rsidRPr="00000000">
        <w:rPr>
          <w:rFonts w:ascii="Courier New" w:cs="Courier New" w:eastAsia="Courier New" w:hAnsi="Courier New"/>
          <w:color w:val="313131"/>
          <w:highlight w:val="white"/>
          <w:rtl w:val="0"/>
        </w:rPr>
        <w:t xml:space="preserve">radius = 4 </w:t>
      </w:r>
      <w:r w:rsidDel="00000000" w:rsidR="00000000" w:rsidRPr="00000000">
        <w:rPr>
          <w:color w:val="313131"/>
          <w:highlight w:val="white"/>
          <w:rtl w:val="0"/>
        </w:rPr>
        <w:t xml:space="preserve">           (associate the value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with </w:t>
      </w:r>
      <w:r w:rsidDel="00000000" w:rsidR="00000000" w:rsidRPr="00000000">
        <w:rPr>
          <w:rFonts w:ascii="Courier New" w:cs="Courier New" w:eastAsia="Courier New" w:hAnsi="Courier New"/>
          <w:color w:val="313131"/>
          <w:highlight w:val="white"/>
          <w:rtl w:val="0"/>
        </w:rPr>
        <w:t xml:space="preserve">radius</w:t>
      </w:r>
      <w:r w:rsidDel="00000000" w:rsidR="00000000" w:rsidRPr="00000000">
        <w:rPr>
          <w:color w:val="313131"/>
          <w:highlight w:val="white"/>
          <w:rtl w:val="0"/>
        </w:rPr>
        <w:t xml:space="preserve">)</w:t>
      </w:r>
    </w:p>
    <w:p w:rsidR="00000000" w:rsidDel="00000000" w:rsidP="00000000" w:rsidRDefault="00000000" w:rsidRPr="00000000" w14:paraId="000000BC">
      <w:pPr>
        <w:rPr>
          <w:color w:val="313131"/>
          <w:highlight w:val="white"/>
        </w:rPr>
      </w:pPr>
      <w:r w:rsidDel="00000000" w:rsidR="00000000" w:rsidRPr="00000000">
        <w:rPr>
          <w:rFonts w:ascii="Courier New" w:cs="Courier New" w:eastAsia="Courier New" w:hAnsi="Courier New"/>
          <w:color w:val="313131"/>
          <w:highlight w:val="white"/>
          <w:rtl w:val="0"/>
        </w:rPr>
        <w:t xml:space="preserve">radius += 1</w:t>
      </w:r>
      <w:r w:rsidDel="00000000" w:rsidR="00000000" w:rsidRPr="00000000">
        <w:rPr>
          <w:color w:val="313131"/>
          <w:highlight w:val="white"/>
          <w:rtl w:val="0"/>
        </w:rPr>
        <w:t xml:space="preserve">          (add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to the value of </w:t>
      </w:r>
      <w:r w:rsidDel="00000000" w:rsidR="00000000" w:rsidRPr="00000000">
        <w:rPr>
          <w:rFonts w:ascii="Courier New" w:cs="Courier New" w:eastAsia="Courier New" w:hAnsi="Courier New"/>
          <w:color w:val="313131"/>
          <w:highlight w:val="white"/>
          <w:rtl w:val="0"/>
        </w:rPr>
        <w:t xml:space="preserve">radius</w:t>
      </w:r>
      <w:r w:rsidDel="00000000" w:rsidR="00000000" w:rsidRPr="00000000">
        <w:rPr>
          <w:color w:val="313131"/>
          <w:highlight w:val="white"/>
          <w:rtl w:val="0"/>
        </w:rPr>
        <w:t xml:space="preserve">)</w:t>
      </w:r>
    </w:p>
    <w:p w:rsidR="00000000" w:rsidDel="00000000" w:rsidP="00000000" w:rsidRDefault="00000000" w:rsidRPr="00000000" w14:paraId="000000BD">
      <w:pPr>
        <w:rPr>
          <w:color w:val="313131"/>
          <w:highlight w:val="white"/>
        </w:rPr>
      </w:pPr>
      <w:r w:rsidDel="00000000" w:rsidR="00000000" w:rsidRPr="00000000">
        <w:rPr>
          <w:rtl w:val="0"/>
        </w:rPr>
      </w:r>
    </w:p>
    <w:p w:rsidR="00000000" w:rsidDel="00000000" w:rsidP="00000000" w:rsidRDefault="00000000" w:rsidRPr="00000000" w14:paraId="000000BE">
      <w:pPr>
        <w:rPr>
          <w:color w:val="313131"/>
          <w:highlight w:val="white"/>
        </w:rPr>
      </w:pPr>
      <w:r w:rsidDel="00000000" w:rsidR="00000000" w:rsidRPr="00000000">
        <w:rPr>
          <w:color w:val="313131"/>
          <w:highlight w:val="white"/>
          <w:rtl w:val="0"/>
        </w:rPr>
        <w:t xml:space="preserve">You can re-bind variable names using new assignment statements:</w:t>
      </w:r>
    </w:p>
    <w:p w:rsidR="00000000" w:rsidDel="00000000" w:rsidP="00000000" w:rsidRDefault="00000000" w:rsidRPr="00000000" w14:paraId="000000BF">
      <w:pPr>
        <w:rPr>
          <w:color w:val="313131"/>
          <w:highlight w:val="white"/>
        </w:rPr>
      </w:pPr>
      <w:r w:rsidDel="00000000" w:rsidR="00000000" w:rsidRPr="00000000">
        <w:rPr>
          <w:rtl w:val="0"/>
        </w:rPr>
      </w:r>
    </w:p>
    <w:p w:rsidR="00000000" w:rsidDel="00000000" w:rsidP="00000000" w:rsidRDefault="00000000" w:rsidRPr="00000000" w14:paraId="000000C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 = “buffalo”</w:t>
      </w:r>
    </w:p>
    <w:p w:rsidR="00000000" w:rsidDel="00000000" w:rsidP="00000000" w:rsidRDefault="00000000" w:rsidRPr="00000000" w14:paraId="000000C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 = “flamingo”</w:t>
      </w:r>
    </w:p>
    <w:p w:rsidR="00000000" w:rsidDel="00000000" w:rsidP="00000000" w:rsidRDefault="00000000" w:rsidRPr="00000000" w14:paraId="000000C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0C3">
      <w:pPr>
        <w:rPr>
          <w:color w:val="313131"/>
          <w:highlight w:val="white"/>
        </w:rPr>
      </w:pPr>
      <w:r w:rsidDel="00000000" w:rsidR="00000000" w:rsidRPr="00000000">
        <w:rPr>
          <w:color w:val="313131"/>
          <w:highlight w:val="white"/>
          <w:rtl w:val="0"/>
        </w:rPr>
        <w:t xml:space="preserve">In the above example, the old value associated with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“buffalo”</w:t>
      </w:r>
      <w:r w:rsidDel="00000000" w:rsidR="00000000" w:rsidRPr="00000000">
        <w:rPr>
          <w:color w:val="313131"/>
          <w:highlight w:val="white"/>
          <w:rtl w:val="0"/>
        </w:rPr>
        <w:t xml:space="preserve">) will be lost.</w:t>
      </w:r>
    </w:p>
    <w:p w:rsidR="00000000" w:rsidDel="00000000" w:rsidP="00000000" w:rsidRDefault="00000000" w:rsidRPr="00000000" w14:paraId="000000C4">
      <w:pPr>
        <w:rPr>
          <w:color w:val="313131"/>
          <w:highlight w:val="white"/>
        </w:rPr>
      </w:pPr>
      <w:r w:rsidDel="00000000" w:rsidR="00000000" w:rsidRPr="00000000">
        <w:rPr>
          <w:rtl w:val="0"/>
        </w:rPr>
      </w:r>
    </w:p>
    <w:p w:rsidR="00000000" w:rsidDel="00000000" w:rsidP="00000000" w:rsidRDefault="00000000" w:rsidRPr="00000000" w14:paraId="000000C5">
      <w:pPr>
        <w:rPr>
          <w:color w:val="313131"/>
          <w:highlight w:val="white"/>
        </w:rPr>
      </w:pPr>
      <w:r w:rsidDel="00000000" w:rsidR="00000000" w:rsidRPr="00000000">
        <w:rPr>
          <w:color w:val="313131"/>
          <w:highlight w:val="white"/>
          <w:rtl w:val="0"/>
        </w:rPr>
        <w:t xml:space="preserve">The following are common comparison operators in Python:</w:t>
      </w:r>
    </w:p>
    <w:p w:rsidR="00000000" w:rsidDel="00000000" w:rsidP="00000000" w:rsidRDefault="00000000" w:rsidRPr="00000000" w14:paraId="000000C6">
      <w:pPr>
        <w:rPr>
          <w:color w:val="313131"/>
          <w:highlight w:val="white"/>
        </w:rPr>
      </w:pPr>
      <w:r w:rsidDel="00000000" w:rsidR="00000000" w:rsidRPr="00000000">
        <w:rPr>
          <w:rtl w:val="0"/>
        </w:rPr>
      </w:r>
    </w:p>
    <w:p w:rsidR="00000000" w:rsidDel="00000000" w:rsidP="00000000" w:rsidRDefault="00000000" w:rsidRPr="00000000" w14:paraId="000000C7">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i&gt;j          </w:t>
      </w:r>
      <w:r w:rsidDel="00000000" w:rsidR="00000000" w:rsidRPr="00000000">
        <w:rPr>
          <w:color w:val="313131"/>
          <w:highlight w:val="white"/>
          <w:rtl w:val="0"/>
        </w:rPr>
        <w:t xml:space="preserve">- greater than</w:t>
      </w:r>
      <w:r w:rsidDel="00000000" w:rsidR="00000000" w:rsidRPr="00000000">
        <w:rPr>
          <w:rtl w:val="0"/>
        </w:rPr>
      </w:r>
    </w:p>
    <w:p w:rsidR="00000000" w:rsidDel="00000000" w:rsidP="00000000" w:rsidRDefault="00000000" w:rsidRPr="00000000" w14:paraId="000000C8">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i&gt;=j         </w:t>
      </w:r>
      <w:r w:rsidDel="00000000" w:rsidR="00000000" w:rsidRPr="00000000">
        <w:rPr>
          <w:color w:val="313131"/>
          <w:highlight w:val="white"/>
          <w:rtl w:val="0"/>
        </w:rPr>
        <w:t xml:space="preserve">- greater than or equal to</w:t>
      </w:r>
      <w:r w:rsidDel="00000000" w:rsidR="00000000" w:rsidRPr="00000000">
        <w:rPr>
          <w:rtl w:val="0"/>
        </w:rPr>
      </w:r>
    </w:p>
    <w:p w:rsidR="00000000" w:rsidDel="00000000" w:rsidP="00000000" w:rsidRDefault="00000000" w:rsidRPr="00000000" w14:paraId="000000C9">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i&lt;j          </w:t>
      </w:r>
      <w:r w:rsidDel="00000000" w:rsidR="00000000" w:rsidRPr="00000000">
        <w:rPr>
          <w:color w:val="313131"/>
          <w:highlight w:val="white"/>
          <w:rtl w:val="0"/>
        </w:rPr>
        <w:t xml:space="preserve">- less than</w:t>
      </w:r>
      <w:r w:rsidDel="00000000" w:rsidR="00000000" w:rsidRPr="00000000">
        <w:rPr>
          <w:rtl w:val="0"/>
        </w:rPr>
      </w:r>
    </w:p>
    <w:p w:rsidR="00000000" w:rsidDel="00000000" w:rsidP="00000000" w:rsidRDefault="00000000" w:rsidRPr="00000000" w14:paraId="000000CA">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i&lt;=j         </w:t>
      </w:r>
      <w:r w:rsidDel="00000000" w:rsidR="00000000" w:rsidRPr="00000000">
        <w:rPr>
          <w:color w:val="313131"/>
          <w:highlight w:val="white"/>
          <w:rtl w:val="0"/>
        </w:rPr>
        <w:t xml:space="preserve">- less than or equal to</w:t>
      </w:r>
      <w:r w:rsidDel="00000000" w:rsidR="00000000" w:rsidRPr="00000000">
        <w:rPr>
          <w:rtl w:val="0"/>
        </w:rPr>
      </w:r>
    </w:p>
    <w:p w:rsidR="00000000" w:rsidDel="00000000" w:rsidP="00000000" w:rsidRDefault="00000000" w:rsidRPr="00000000" w14:paraId="000000CB">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equal to</w:t>
      </w:r>
      <w:r w:rsidDel="00000000" w:rsidR="00000000" w:rsidRPr="00000000">
        <w:rPr>
          <w:rtl w:val="0"/>
        </w:rPr>
      </w:r>
    </w:p>
    <w:p w:rsidR="00000000" w:rsidDel="00000000" w:rsidP="00000000" w:rsidRDefault="00000000" w:rsidRPr="00000000" w14:paraId="000000CC">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not equal to</w:t>
      </w:r>
      <w:r w:rsidDel="00000000" w:rsidR="00000000" w:rsidRPr="00000000">
        <w:rPr>
          <w:rtl w:val="0"/>
        </w:rPr>
      </w:r>
    </w:p>
    <w:p w:rsidR="00000000" w:rsidDel="00000000" w:rsidP="00000000" w:rsidRDefault="00000000" w:rsidRPr="00000000" w14:paraId="000000CD">
      <w:pPr>
        <w:ind w:left="0" w:firstLine="0"/>
        <w:rPr>
          <w:color w:val="313131"/>
          <w:highlight w:val="white"/>
        </w:rPr>
      </w:pPr>
      <w:r w:rsidDel="00000000" w:rsidR="00000000" w:rsidRPr="00000000">
        <w:rPr>
          <w:rtl w:val="0"/>
        </w:rPr>
      </w:r>
    </w:p>
    <w:p w:rsidR="00000000" w:rsidDel="00000000" w:rsidP="00000000" w:rsidRDefault="00000000" w:rsidRPr="00000000" w14:paraId="000000CE">
      <w:pPr>
        <w:ind w:left="0" w:firstLine="0"/>
        <w:rPr>
          <w:color w:val="313131"/>
          <w:highlight w:val="white"/>
        </w:rPr>
      </w:pPr>
      <w:r w:rsidDel="00000000" w:rsidR="00000000" w:rsidRPr="00000000">
        <w:rPr>
          <w:color w:val="313131"/>
          <w:highlight w:val="white"/>
          <w:rtl w:val="0"/>
        </w:rPr>
        <w:t xml:space="preserve">All of the above comparison operators will return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if true and </w:t>
      </w:r>
      <w:r w:rsidDel="00000000" w:rsidR="00000000" w:rsidRPr="00000000">
        <w:rPr>
          <w:rFonts w:ascii="Courier New" w:cs="Courier New" w:eastAsia="Courier New" w:hAnsi="Courier New"/>
          <w:color w:val="313131"/>
          <w:highlight w:val="white"/>
          <w:rtl w:val="0"/>
        </w:rPr>
        <w:t xml:space="preserve">False</w:t>
      </w:r>
      <w:r w:rsidDel="00000000" w:rsidR="00000000" w:rsidRPr="00000000">
        <w:rPr>
          <w:color w:val="313131"/>
          <w:highlight w:val="white"/>
          <w:rtl w:val="0"/>
        </w:rPr>
        <w:t xml:space="preserve"> if false.</w:t>
      </w:r>
    </w:p>
    <w:p w:rsidR="00000000" w:rsidDel="00000000" w:rsidP="00000000" w:rsidRDefault="00000000" w:rsidRPr="00000000" w14:paraId="000000CF">
      <w:pPr>
        <w:ind w:left="72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0D0">
      <w:pPr>
        <w:rPr>
          <w:color w:val="313131"/>
          <w:highlight w:val="white"/>
        </w:rPr>
      </w:pPr>
      <w:r w:rsidDel="00000000" w:rsidR="00000000" w:rsidRPr="00000000">
        <w:rPr>
          <w:color w:val="313131"/>
          <w:highlight w:val="white"/>
          <w:rtl w:val="0"/>
        </w:rPr>
        <w:t xml:space="preserve">The following are common logic operators on booleans in Python:</w:t>
      </w:r>
    </w:p>
    <w:p w:rsidR="00000000" w:rsidDel="00000000" w:rsidP="00000000" w:rsidRDefault="00000000" w:rsidRPr="00000000" w14:paraId="000000D1">
      <w:pPr>
        <w:rPr>
          <w:color w:val="313131"/>
          <w:highlight w:val="white"/>
        </w:rPr>
      </w:pPr>
      <w:r w:rsidDel="00000000" w:rsidR="00000000" w:rsidRPr="00000000">
        <w:rPr>
          <w:rtl w:val="0"/>
        </w:rPr>
      </w:r>
    </w:p>
    <w:p w:rsidR="00000000" w:rsidDel="00000000" w:rsidP="00000000" w:rsidRDefault="00000000" w:rsidRPr="00000000" w14:paraId="000000D2">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not a          </w:t>
      </w:r>
      <w:r w:rsidDel="00000000" w:rsidR="00000000" w:rsidRPr="00000000">
        <w:rPr>
          <w:color w:val="313131"/>
          <w:highlight w:val="white"/>
          <w:rtl w:val="0"/>
        </w:rPr>
        <w:t xml:space="preserve">- will return the opposite of the true/false value that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is</w:t>
      </w:r>
      <w:r w:rsidDel="00000000" w:rsidR="00000000" w:rsidRPr="00000000">
        <w:rPr>
          <w:rtl w:val="0"/>
        </w:rPr>
      </w:r>
    </w:p>
    <w:p w:rsidR="00000000" w:rsidDel="00000000" w:rsidP="00000000" w:rsidRDefault="00000000" w:rsidRPr="00000000" w14:paraId="000000D3">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 and b        </w:t>
      </w:r>
      <w:r w:rsidDel="00000000" w:rsidR="00000000" w:rsidRPr="00000000">
        <w:rPr>
          <w:color w:val="313131"/>
          <w:highlight w:val="white"/>
          <w:rtl w:val="0"/>
        </w:rPr>
        <w:t xml:space="preserve">- will return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only if both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are true</w:t>
      </w:r>
      <w:r w:rsidDel="00000000" w:rsidR="00000000" w:rsidRPr="00000000">
        <w:rPr>
          <w:rtl w:val="0"/>
        </w:rPr>
      </w:r>
    </w:p>
    <w:p w:rsidR="00000000" w:rsidDel="00000000" w:rsidP="00000000" w:rsidRDefault="00000000" w:rsidRPr="00000000" w14:paraId="000000D4">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 or b         </w:t>
      </w:r>
      <w:r w:rsidDel="00000000" w:rsidR="00000000" w:rsidRPr="00000000">
        <w:rPr>
          <w:color w:val="313131"/>
          <w:highlight w:val="white"/>
          <w:rtl w:val="0"/>
        </w:rPr>
        <w:t xml:space="preserve">- will return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if either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are true</w:t>
      </w:r>
    </w:p>
    <w:p w:rsidR="00000000" w:rsidDel="00000000" w:rsidP="00000000" w:rsidRDefault="00000000" w:rsidRPr="00000000" w14:paraId="000000D5">
      <w:pPr>
        <w:rPr>
          <w:color w:val="313131"/>
          <w:highlight w:val="white"/>
        </w:rPr>
      </w:pPr>
      <w:r w:rsidDel="00000000" w:rsidR="00000000" w:rsidRPr="00000000">
        <w:rPr>
          <w:rtl w:val="0"/>
        </w:rPr>
      </w:r>
    </w:p>
    <w:p w:rsidR="00000000" w:rsidDel="00000000" w:rsidP="00000000" w:rsidRDefault="00000000" w:rsidRPr="00000000" w14:paraId="000000D6">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0D7">
      <w:pPr>
        <w:jc w:val="center"/>
        <w:rPr>
          <w:color w:val="313131"/>
          <w:highlight w:val="white"/>
        </w:rPr>
      </w:pPr>
      <w:r w:rsidDel="00000000" w:rsidR="00000000" w:rsidRPr="00000000">
        <w:rPr>
          <w:rtl w:val="0"/>
        </w:rPr>
      </w:r>
    </w:p>
    <w:p w:rsidR="00000000" w:rsidDel="00000000" w:rsidP="00000000" w:rsidRDefault="00000000" w:rsidRPr="00000000" w14:paraId="000000D8">
      <w:pPr>
        <w:rPr>
          <w:color w:val="313131"/>
          <w:highlight w:val="white"/>
        </w:rPr>
      </w:pPr>
      <w:r w:rsidDel="00000000" w:rsidR="00000000" w:rsidRPr="00000000">
        <w:rPr>
          <w:color w:val="313131"/>
          <w:highlight w:val="white"/>
          <w:rtl w:val="0"/>
        </w:rPr>
        <w:t xml:space="preserve">Another type of value is the </w:t>
      </w:r>
      <w:r w:rsidDel="00000000" w:rsidR="00000000" w:rsidRPr="00000000">
        <w:rPr>
          <w:b w:val="1"/>
          <w:color w:val="313131"/>
          <w:highlight w:val="white"/>
          <w:rtl w:val="0"/>
        </w:rPr>
        <w:t xml:space="preserve">string</w:t>
      </w:r>
      <w:r w:rsidDel="00000000" w:rsidR="00000000" w:rsidRPr="00000000">
        <w:rPr>
          <w:color w:val="313131"/>
          <w:highlight w:val="white"/>
          <w:rtl w:val="0"/>
        </w:rPr>
        <w:t xml:space="preserve">, a non-scalar value that consists of a sequence of characters such as letters, digits, or spaces. </w:t>
      </w:r>
      <w:r w:rsidDel="00000000" w:rsidR="00000000" w:rsidRPr="00000000">
        <w:rPr>
          <w:rtl w:val="0"/>
        </w:rPr>
      </w:r>
    </w:p>
    <w:p w:rsidR="00000000" w:rsidDel="00000000" w:rsidP="00000000" w:rsidRDefault="00000000" w:rsidRPr="00000000" w14:paraId="000000D9">
      <w:pPr>
        <w:rPr>
          <w:color w:val="313131"/>
          <w:highlight w:val="white"/>
        </w:rPr>
      </w:pPr>
      <w:r w:rsidDel="00000000" w:rsidR="00000000" w:rsidRPr="00000000">
        <w:rPr>
          <w:rtl w:val="0"/>
        </w:rPr>
      </w:r>
    </w:p>
    <w:p w:rsidR="00000000" w:rsidDel="00000000" w:rsidP="00000000" w:rsidRDefault="00000000" w:rsidRPr="00000000" w14:paraId="000000DA">
      <w:pPr>
        <w:rPr>
          <w:color w:val="313131"/>
          <w:highlight w:val="white"/>
        </w:rPr>
      </w:pPr>
      <w:r w:rsidDel="00000000" w:rsidR="00000000" w:rsidRPr="00000000">
        <w:rPr>
          <w:color w:val="313131"/>
          <w:highlight w:val="white"/>
          <w:rtl w:val="0"/>
        </w:rPr>
        <w:t xml:space="preserve">In Python, they can be created by assigning a name to anything enclosed in single or double quotes:</w:t>
      </w:r>
    </w:p>
    <w:p w:rsidR="00000000" w:rsidDel="00000000" w:rsidP="00000000" w:rsidRDefault="00000000" w:rsidRPr="00000000" w14:paraId="000000DB">
      <w:pPr>
        <w:rPr>
          <w:color w:val="313131"/>
          <w:highlight w:val="white"/>
        </w:rPr>
      </w:pPr>
      <w:r w:rsidDel="00000000" w:rsidR="00000000" w:rsidRPr="00000000">
        <w:rPr>
          <w:rtl w:val="0"/>
        </w:rPr>
      </w:r>
    </w:p>
    <w:p w:rsidR="00000000" w:rsidDel="00000000" w:rsidP="00000000" w:rsidRDefault="00000000" w:rsidRPr="00000000" w14:paraId="000000D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name = ‘mark’</w:t>
      </w:r>
    </w:p>
    <w:p w:rsidR="00000000" w:rsidDel="00000000" w:rsidP="00000000" w:rsidRDefault="00000000" w:rsidRPr="00000000" w14:paraId="000000D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0D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sentence = “Let’s go to the park.”</w:t>
      </w:r>
    </w:p>
    <w:p w:rsidR="00000000" w:rsidDel="00000000" w:rsidP="00000000" w:rsidRDefault="00000000" w:rsidRPr="00000000" w14:paraId="000000DF">
      <w:pPr>
        <w:rPr>
          <w:color w:val="313131"/>
          <w:highlight w:val="white"/>
        </w:rPr>
      </w:pPr>
      <w:r w:rsidDel="00000000" w:rsidR="00000000" w:rsidRPr="00000000">
        <w:rPr>
          <w:rtl w:val="0"/>
        </w:rPr>
      </w:r>
    </w:p>
    <w:p w:rsidR="00000000" w:rsidDel="00000000" w:rsidP="00000000" w:rsidRDefault="00000000" w:rsidRPr="00000000" w14:paraId="000000E0">
      <w:pPr>
        <w:rPr>
          <w:color w:val="313131"/>
          <w:highlight w:val="white"/>
        </w:rPr>
      </w:pPr>
      <w:r w:rsidDel="00000000" w:rsidR="00000000" w:rsidRPr="00000000">
        <w:rPr>
          <w:color w:val="313131"/>
          <w:highlight w:val="white"/>
          <w:rtl w:val="0"/>
        </w:rPr>
        <w:t xml:space="preserve">Since strings are non-scalar, they can work with a number of different operations:</w:t>
      </w:r>
    </w:p>
    <w:p w:rsidR="00000000" w:rsidDel="00000000" w:rsidP="00000000" w:rsidRDefault="00000000" w:rsidRPr="00000000" w14:paraId="000000E1">
      <w:pPr>
        <w:rPr>
          <w:color w:val="313131"/>
          <w:highlight w:val="white"/>
        </w:rPr>
      </w:pPr>
      <w:r w:rsidDel="00000000" w:rsidR="00000000" w:rsidRPr="00000000">
        <w:rPr>
          <w:rtl w:val="0"/>
        </w:rPr>
      </w:r>
    </w:p>
    <w:p w:rsidR="00000000" w:rsidDel="00000000" w:rsidP="00000000" w:rsidRDefault="00000000" w:rsidRPr="00000000" w14:paraId="000000E2">
      <w:pPr>
        <w:rPr>
          <w:color w:val="313131"/>
          <w:highlight w:val="white"/>
        </w:rPr>
      </w:pPr>
      <w:r w:rsidDel="00000000" w:rsidR="00000000" w:rsidRPr="00000000">
        <w:rPr>
          <w:rFonts w:ascii="Courier New" w:cs="Courier New" w:eastAsia="Courier New" w:hAnsi="Courier New"/>
          <w:color w:val="313131"/>
          <w:highlight w:val="white"/>
          <w:rtl w:val="0"/>
        </w:rPr>
        <w:t xml:space="preserve">‘hello’ + ‘mark’</w:t>
      </w:r>
      <w:r w:rsidDel="00000000" w:rsidR="00000000" w:rsidRPr="00000000">
        <w:rPr>
          <w:color w:val="313131"/>
          <w:highlight w:val="white"/>
          <w:rtl w:val="0"/>
        </w:rPr>
        <w:t xml:space="preserve">      - concatenates (or adds) strings (returns </w:t>
      </w:r>
      <w:r w:rsidDel="00000000" w:rsidR="00000000" w:rsidRPr="00000000">
        <w:rPr>
          <w:rFonts w:ascii="Courier New" w:cs="Courier New" w:eastAsia="Courier New" w:hAnsi="Courier New"/>
          <w:color w:val="313131"/>
          <w:highlight w:val="white"/>
          <w:rtl w:val="0"/>
        </w:rPr>
        <w:t xml:space="preserve">“hellomark”</w:t>
      </w:r>
      <w:r w:rsidDel="00000000" w:rsidR="00000000" w:rsidRPr="00000000">
        <w:rPr>
          <w:color w:val="313131"/>
          <w:highlight w:val="white"/>
          <w:rtl w:val="0"/>
        </w:rPr>
        <w:t xml:space="preserve">)</w:t>
      </w:r>
    </w:p>
    <w:p w:rsidR="00000000" w:rsidDel="00000000" w:rsidP="00000000" w:rsidRDefault="00000000" w:rsidRPr="00000000" w14:paraId="000000E3">
      <w:pPr>
        <w:rPr>
          <w:color w:val="313131"/>
          <w:highlight w:val="white"/>
        </w:rPr>
      </w:pPr>
      <w:r w:rsidDel="00000000" w:rsidR="00000000" w:rsidRPr="00000000">
        <w:rPr>
          <w:rtl w:val="0"/>
        </w:rPr>
      </w:r>
    </w:p>
    <w:p w:rsidR="00000000" w:rsidDel="00000000" w:rsidP="00000000" w:rsidRDefault="00000000" w:rsidRPr="00000000" w14:paraId="000000E4">
      <w:pPr>
        <w:rPr>
          <w:color w:val="313131"/>
          <w:highlight w:val="white"/>
        </w:rPr>
      </w:pPr>
      <w:r w:rsidDel="00000000" w:rsidR="00000000" w:rsidRPr="00000000">
        <w:rPr>
          <w:rFonts w:ascii="Courier New" w:cs="Courier New" w:eastAsia="Courier New" w:hAnsi="Courier New"/>
          <w:color w:val="313131"/>
          <w:highlight w:val="white"/>
          <w:rtl w:val="0"/>
        </w:rPr>
        <w:t xml:space="preserve">3 * ’mark’</w:t>
      </w:r>
      <w:r w:rsidDel="00000000" w:rsidR="00000000" w:rsidRPr="00000000">
        <w:rPr>
          <w:color w:val="313131"/>
          <w:highlight w:val="white"/>
          <w:rtl w:val="0"/>
        </w:rPr>
        <w:t xml:space="preserve">                   - successive concatenation (returns </w:t>
      </w:r>
      <w:r w:rsidDel="00000000" w:rsidR="00000000" w:rsidRPr="00000000">
        <w:rPr>
          <w:rFonts w:ascii="Courier New" w:cs="Courier New" w:eastAsia="Courier New" w:hAnsi="Courier New"/>
          <w:color w:val="313131"/>
          <w:highlight w:val="white"/>
          <w:rtl w:val="0"/>
        </w:rPr>
        <w:t xml:space="preserve">“markmarkmark”</w:t>
      </w:r>
      <w:r w:rsidDel="00000000" w:rsidR="00000000" w:rsidRPr="00000000">
        <w:rPr>
          <w:color w:val="313131"/>
          <w:highlight w:val="white"/>
          <w:rtl w:val="0"/>
        </w:rPr>
        <w:t xml:space="preserve">)</w:t>
      </w:r>
    </w:p>
    <w:p w:rsidR="00000000" w:rsidDel="00000000" w:rsidP="00000000" w:rsidRDefault="00000000" w:rsidRPr="00000000" w14:paraId="000000E5">
      <w:pPr>
        <w:rPr>
          <w:color w:val="313131"/>
          <w:highlight w:val="white"/>
        </w:rPr>
      </w:pPr>
      <w:r w:rsidDel="00000000" w:rsidR="00000000" w:rsidRPr="00000000">
        <w:rPr>
          <w:rtl w:val="0"/>
        </w:rPr>
      </w:r>
    </w:p>
    <w:p w:rsidR="00000000" w:rsidDel="00000000" w:rsidP="00000000" w:rsidRDefault="00000000" w:rsidRPr="00000000" w14:paraId="000000E6">
      <w:pPr>
        <w:rPr>
          <w:color w:val="313131"/>
          <w:highlight w:val="white"/>
        </w:rPr>
      </w:pPr>
      <w:r w:rsidDel="00000000" w:rsidR="00000000" w:rsidRPr="00000000">
        <w:rPr>
          <w:rFonts w:ascii="Courier New" w:cs="Courier New" w:eastAsia="Courier New" w:hAnsi="Courier New"/>
          <w:color w:val="313131"/>
          <w:highlight w:val="white"/>
          <w:rtl w:val="0"/>
        </w:rPr>
        <w:t xml:space="preserve">len(‘mark’)</w:t>
      </w:r>
      <w:r w:rsidDel="00000000" w:rsidR="00000000" w:rsidRPr="00000000">
        <w:rPr>
          <w:color w:val="313131"/>
          <w:highlight w:val="white"/>
          <w:rtl w:val="0"/>
        </w:rPr>
        <w:t xml:space="preserve">                - outputs the length of, or number of characters in, “mark” (returns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w:t>
      </w:r>
    </w:p>
    <w:p w:rsidR="00000000" w:rsidDel="00000000" w:rsidP="00000000" w:rsidRDefault="00000000" w:rsidRPr="00000000" w14:paraId="000000E7">
      <w:pPr>
        <w:rPr>
          <w:color w:val="313131"/>
          <w:highlight w:val="white"/>
        </w:rPr>
      </w:pPr>
      <w:r w:rsidDel="00000000" w:rsidR="00000000" w:rsidRPr="00000000">
        <w:rPr>
          <w:rtl w:val="0"/>
        </w:rPr>
      </w:r>
    </w:p>
    <w:p w:rsidR="00000000" w:rsidDel="00000000" w:rsidP="00000000" w:rsidRDefault="00000000" w:rsidRPr="00000000" w14:paraId="000000E8">
      <w:pPr>
        <w:rPr>
          <w:color w:val="313131"/>
          <w:highlight w:val="white"/>
        </w:rPr>
      </w:pPr>
      <w:r w:rsidDel="00000000" w:rsidR="00000000" w:rsidRPr="00000000">
        <w:rPr>
          <w:rFonts w:ascii="Courier New" w:cs="Courier New" w:eastAsia="Courier New" w:hAnsi="Courier New"/>
          <w:color w:val="313131"/>
          <w:highlight w:val="white"/>
          <w:rtl w:val="0"/>
        </w:rPr>
        <w:t xml:space="preserve">‘mark’[0] </w:t>
      </w:r>
      <w:r w:rsidDel="00000000" w:rsidR="00000000" w:rsidRPr="00000000">
        <w:rPr>
          <w:color w:val="313131"/>
          <w:highlight w:val="white"/>
          <w:rtl w:val="0"/>
        </w:rPr>
        <w:t xml:space="preserve">                  - gives the letter at the index 0 (returns “</w:t>
      </w:r>
      <w:r w:rsidDel="00000000" w:rsidR="00000000" w:rsidRPr="00000000">
        <w:rPr>
          <w:rFonts w:ascii="Courier New" w:cs="Courier New" w:eastAsia="Courier New" w:hAnsi="Courier New"/>
          <w:color w:val="313131"/>
          <w:highlight w:val="white"/>
          <w:rtl w:val="0"/>
        </w:rPr>
        <w:t xml:space="preserve">m</w:t>
      </w:r>
      <w:r w:rsidDel="00000000" w:rsidR="00000000" w:rsidRPr="00000000">
        <w:rPr>
          <w:color w:val="313131"/>
          <w:highlight w:val="white"/>
          <w:rtl w:val="0"/>
        </w:rPr>
        <w:t xml:space="preserve">”)</w:t>
      </w:r>
    </w:p>
    <w:p w:rsidR="00000000" w:rsidDel="00000000" w:rsidP="00000000" w:rsidRDefault="00000000" w:rsidRPr="00000000" w14:paraId="000000E9">
      <w:pPr>
        <w:rPr>
          <w:color w:val="313131"/>
          <w:highlight w:val="white"/>
        </w:rPr>
      </w:pPr>
      <w:r w:rsidDel="00000000" w:rsidR="00000000" w:rsidRPr="00000000">
        <w:rPr>
          <w:rtl w:val="0"/>
        </w:rPr>
      </w:r>
    </w:p>
    <w:p w:rsidR="00000000" w:rsidDel="00000000" w:rsidP="00000000" w:rsidRDefault="00000000" w:rsidRPr="00000000" w14:paraId="000000EA">
      <w:pPr>
        <w:rPr>
          <w:color w:val="313131"/>
          <w:highlight w:val="white"/>
        </w:rPr>
      </w:pPr>
      <w:r w:rsidDel="00000000" w:rsidR="00000000" w:rsidRPr="00000000">
        <w:rPr>
          <w:rFonts w:ascii="Courier New" w:cs="Courier New" w:eastAsia="Courier New" w:hAnsi="Courier New"/>
          <w:color w:val="313131"/>
          <w:highlight w:val="white"/>
          <w:rtl w:val="0"/>
        </w:rPr>
        <w:t xml:space="preserve">‘mark’[1:3]  </w:t>
      </w:r>
      <w:r w:rsidDel="00000000" w:rsidR="00000000" w:rsidRPr="00000000">
        <w:rPr>
          <w:color w:val="313131"/>
          <w:highlight w:val="white"/>
          <w:rtl w:val="0"/>
        </w:rPr>
        <w:t xml:space="preserve">            - gives all the letters starting at the index 1 up to, but not including, 3 (returns </w:t>
      </w:r>
      <w:r w:rsidDel="00000000" w:rsidR="00000000" w:rsidRPr="00000000">
        <w:rPr>
          <w:rFonts w:ascii="Courier New" w:cs="Courier New" w:eastAsia="Courier New" w:hAnsi="Courier New"/>
          <w:color w:val="313131"/>
          <w:highlight w:val="white"/>
          <w:rtl w:val="0"/>
        </w:rPr>
        <w:t xml:space="preserve">“ar”</w:t>
      </w:r>
      <w:r w:rsidDel="00000000" w:rsidR="00000000" w:rsidRPr="00000000">
        <w:rPr>
          <w:color w:val="313131"/>
          <w:highlight w:val="white"/>
          <w:rtl w:val="0"/>
        </w:rPr>
        <w:t xml:space="preserve">)</w:t>
      </w:r>
    </w:p>
    <w:p w:rsidR="00000000" w:rsidDel="00000000" w:rsidP="00000000" w:rsidRDefault="00000000" w:rsidRPr="00000000" w14:paraId="000000EB">
      <w:pPr>
        <w:rPr>
          <w:color w:val="313131"/>
          <w:highlight w:val="white"/>
        </w:rPr>
      </w:pPr>
      <w:r w:rsidDel="00000000" w:rsidR="00000000" w:rsidRPr="00000000">
        <w:rPr>
          <w:rtl w:val="0"/>
        </w:rPr>
      </w:r>
    </w:p>
    <w:p w:rsidR="00000000" w:rsidDel="00000000" w:rsidP="00000000" w:rsidRDefault="00000000" w:rsidRPr="00000000" w14:paraId="000000EC">
      <w:pPr>
        <w:rPr>
          <w:color w:val="313131"/>
          <w:highlight w:val="white"/>
        </w:rPr>
      </w:pPr>
      <w:r w:rsidDel="00000000" w:rsidR="00000000" w:rsidRPr="00000000">
        <w:rPr>
          <w:rFonts w:ascii="Courier New" w:cs="Courier New" w:eastAsia="Courier New" w:hAnsi="Courier New"/>
          <w:color w:val="313131"/>
          <w:highlight w:val="white"/>
          <w:rtl w:val="0"/>
        </w:rPr>
        <w:t xml:space="preserve">‘fantastic’[0:8:2] </w:t>
      </w:r>
      <w:r w:rsidDel="00000000" w:rsidR="00000000" w:rsidRPr="00000000">
        <w:rPr>
          <w:color w:val="313131"/>
          <w:highlight w:val="white"/>
          <w:rtl w:val="0"/>
        </w:rPr>
        <w:t xml:space="preserve">- gives all the letters starting at index 0 up to, but not including 8, with a step of </w:t>
      </w:r>
      <w:r w:rsidDel="00000000" w:rsidR="00000000" w:rsidRPr="00000000">
        <w:rPr>
          <w:i w:val="1"/>
          <w:color w:val="313131"/>
          <w:highlight w:val="white"/>
          <w:rtl w:val="0"/>
        </w:rPr>
        <w:t xml:space="preserve">two</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“fnat”</w:t>
      </w:r>
      <w:r w:rsidDel="00000000" w:rsidR="00000000" w:rsidRPr="00000000">
        <w:rPr>
          <w:color w:val="313131"/>
          <w:highlight w:val="white"/>
          <w:rtl w:val="0"/>
        </w:rPr>
        <w:t xml:space="preserve"> since it gives every </w:t>
      </w:r>
      <w:r w:rsidDel="00000000" w:rsidR="00000000" w:rsidRPr="00000000">
        <w:rPr>
          <w:i w:val="1"/>
          <w:color w:val="313131"/>
          <w:highlight w:val="white"/>
          <w:rtl w:val="0"/>
        </w:rPr>
        <w:t xml:space="preserve">second</w:t>
      </w:r>
      <w:r w:rsidDel="00000000" w:rsidR="00000000" w:rsidRPr="00000000">
        <w:rPr>
          <w:color w:val="313131"/>
          <w:highlight w:val="white"/>
          <w:rtl w:val="0"/>
        </w:rPr>
        <w:t xml:space="preserve"> character after the first one)</w:t>
      </w:r>
    </w:p>
    <w:p w:rsidR="00000000" w:rsidDel="00000000" w:rsidP="00000000" w:rsidRDefault="00000000" w:rsidRPr="00000000" w14:paraId="000000ED">
      <w:pPr>
        <w:rPr>
          <w:color w:val="313131"/>
          <w:highlight w:val="white"/>
        </w:rPr>
      </w:pPr>
      <w:r w:rsidDel="00000000" w:rsidR="00000000" w:rsidRPr="00000000">
        <w:rPr>
          <w:rtl w:val="0"/>
        </w:rPr>
      </w:r>
    </w:p>
    <w:p w:rsidR="00000000" w:rsidDel="00000000" w:rsidP="00000000" w:rsidRDefault="00000000" w:rsidRPr="00000000" w14:paraId="000000EE">
      <w:pPr>
        <w:rPr>
          <w:color w:val="313131"/>
          <w:highlight w:val="white"/>
        </w:rPr>
      </w:pPr>
      <w:r w:rsidDel="00000000" w:rsidR="00000000" w:rsidRPr="00000000">
        <w:rPr>
          <w:rFonts w:ascii="Courier New" w:cs="Courier New" w:eastAsia="Courier New" w:hAnsi="Courier New"/>
          <w:color w:val="313131"/>
          <w:highlight w:val="white"/>
          <w:rtl w:val="0"/>
        </w:rPr>
        <w:t xml:space="preserve">str(35)  </w:t>
      </w:r>
      <w:r w:rsidDel="00000000" w:rsidR="00000000" w:rsidRPr="00000000">
        <w:rPr>
          <w:color w:val="313131"/>
          <w:highlight w:val="white"/>
          <w:rtl w:val="0"/>
        </w:rPr>
        <w:t xml:space="preserve">       - use the </w:t>
      </w:r>
      <w:r w:rsidDel="00000000" w:rsidR="00000000" w:rsidRPr="00000000">
        <w:rPr>
          <w:rFonts w:ascii="Courier New" w:cs="Courier New" w:eastAsia="Courier New" w:hAnsi="Courier New"/>
          <w:color w:val="313131"/>
          <w:highlight w:val="white"/>
          <w:rtl w:val="0"/>
        </w:rPr>
        <w:t xml:space="preserve">str()</w:t>
      </w:r>
      <w:r w:rsidDel="00000000" w:rsidR="00000000" w:rsidRPr="00000000">
        <w:rPr>
          <w:color w:val="313131"/>
          <w:highlight w:val="white"/>
          <w:rtl w:val="0"/>
        </w:rPr>
        <w:t xml:space="preserve"> function to cast other variable types into strings (returns </w:t>
      </w:r>
      <w:r w:rsidDel="00000000" w:rsidR="00000000" w:rsidRPr="00000000">
        <w:rPr>
          <w:rFonts w:ascii="Courier New" w:cs="Courier New" w:eastAsia="Courier New" w:hAnsi="Courier New"/>
          <w:color w:val="313131"/>
          <w:highlight w:val="white"/>
          <w:rtl w:val="0"/>
        </w:rPr>
        <w:t xml:space="preserve">“35”</w:t>
      </w:r>
      <w:r w:rsidDel="00000000" w:rsidR="00000000" w:rsidRPr="00000000">
        <w:rPr>
          <w:color w:val="313131"/>
          <w:highlight w:val="white"/>
          <w:rtl w:val="0"/>
        </w:rPr>
        <w:t xml:space="preserve">)</w:t>
      </w:r>
    </w:p>
    <w:p w:rsidR="00000000" w:rsidDel="00000000" w:rsidP="00000000" w:rsidRDefault="00000000" w:rsidRPr="00000000" w14:paraId="000000EF">
      <w:pPr>
        <w:rPr>
          <w:color w:val="313131"/>
          <w:highlight w:val="white"/>
        </w:rPr>
      </w:pPr>
      <w:r w:rsidDel="00000000" w:rsidR="00000000" w:rsidRPr="00000000">
        <w:rPr>
          <w:rtl w:val="0"/>
        </w:rPr>
      </w:r>
    </w:p>
    <w:p w:rsidR="00000000" w:rsidDel="00000000" w:rsidP="00000000" w:rsidRDefault="00000000" w:rsidRPr="00000000" w14:paraId="000000F0">
      <w:pPr>
        <w:rPr>
          <w:color w:val="313131"/>
          <w:highlight w:val="white"/>
        </w:rPr>
      </w:pPr>
      <w:r w:rsidDel="00000000" w:rsidR="00000000" w:rsidRPr="00000000">
        <w:rPr>
          <w:color w:val="313131"/>
          <w:highlight w:val="white"/>
          <w:rtl w:val="0"/>
        </w:rPr>
        <w:t xml:space="preserve">Strings are immutable, which means they cannot be modified after they have been created. In order to change a string, you would have to redefine (i.e. </w:t>
      </w:r>
      <w:r w:rsidDel="00000000" w:rsidR="00000000" w:rsidRPr="00000000">
        <w:rPr>
          <w:rFonts w:ascii="Courier New" w:cs="Courier New" w:eastAsia="Courier New" w:hAnsi="Courier New"/>
          <w:color w:val="313131"/>
          <w:highlight w:val="white"/>
          <w:rtl w:val="0"/>
        </w:rPr>
        <w:t xml:space="preserve">my_string = my_string + “hello”</w:t>
      </w:r>
      <w:r w:rsidDel="00000000" w:rsidR="00000000" w:rsidRPr="00000000">
        <w:rPr>
          <w:color w:val="313131"/>
          <w:highlight w:val="white"/>
          <w:rtl w:val="0"/>
        </w:rPr>
        <w:t xml:space="preserve">)</w:t>
      </w:r>
    </w:p>
    <w:p w:rsidR="00000000" w:rsidDel="00000000" w:rsidP="00000000" w:rsidRDefault="00000000" w:rsidRPr="00000000" w14:paraId="000000F1">
      <w:pPr>
        <w:rPr>
          <w:color w:val="313131"/>
          <w:highlight w:val="white"/>
        </w:rPr>
      </w:pPr>
      <w:r w:rsidDel="00000000" w:rsidR="00000000" w:rsidRPr="00000000">
        <w:rPr>
          <w:rtl w:val="0"/>
        </w:rPr>
      </w:r>
    </w:p>
    <w:p w:rsidR="00000000" w:rsidDel="00000000" w:rsidP="00000000" w:rsidRDefault="00000000" w:rsidRPr="00000000" w14:paraId="000000F2">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0F3">
      <w:pPr>
        <w:rPr>
          <w:color w:val="313131"/>
          <w:highlight w:val="white"/>
        </w:rPr>
      </w:pPr>
      <w:r w:rsidDel="00000000" w:rsidR="00000000" w:rsidRPr="00000000">
        <w:rPr>
          <w:rtl w:val="0"/>
        </w:rPr>
      </w:r>
    </w:p>
    <w:p w:rsidR="00000000" w:rsidDel="00000000" w:rsidP="00000000" w:rsidRDefault="00000000" w:rsidRPr="00000000" w14:paraId="000000F4">
      <w:pPr>
        <w:rPr>
          <w:color w:val="313131"/>
          <w:highlight w:val="white"/>
        </w:rPr>
      </w:pPr>
      <w:r w:rsidDel="00000000" w:rsidR="00000000" w:rsidRPr="00000000">
        <w:rPr>
          <w:color w:val="313131"/>
          <w:highlight w:val="white"/>
          <w:rtl w:val="0"/>
        </w:rPr>
        <w:t xml:space="preserve">An </w:t>
      </w:r>
      <w:r w:rsidDel="00000000" w:rsidR="00000000" w:rsidRPr="00000000">
        <w:rPr>
          <w:b w:val="1"/>
          <w:color w:val="313131"/>
          <w:highlight w:val="white"/>
          <w:rtl w:val="0"/>
        </w:rPr>
        <w:t xml:space="preserve">IDE</w:t>
      </w:r>
      <w:r w:rsidDel="00000000" w:rsidR="00000000" w:rsidRPr="00000000">
        <w:rPr>
          <w:color w:val="313131"/>
          <w:highlight w:val="white"/>
          <w:rtl w:val="0"/>
        </w:rPr>
        <w:t xml:space="preserve"> (integrated development environment) is a combination of (usually) a </w:t>
      </w:r>
      <w:r w:rsidDel="00000000" w:rsidR="00000000" w:rsidRPr="00000000">
        <w:rPr>
          <w:i w:val="1"/>
          <w:color w:val="313131"/>
          <w:highlight w:val="white"/>
          <w:rtl w:val="0"/>
        </w:rPr>
        <w:t xml:space="preserve">text editor</w:t>
      </w:r>
      <w:r w:rsidDel="00000000" w:rsidR="00000000" w:rsidRPr="00000000">
        <w:rPr>
          <w:color w:val="313131"/>
          <w:highlight w:val="white"/>
          <w:rtl w:val="0"/>
        </w:rPr>
        <w:t xml:space="preserve"> to write, edit, and save programs, a </w:t>
      </w:r>
      <w:r w:rsidDel="00000000" w:rsidR="00000000" w:rsidRPr="00000000">
        <w:rPr>
          <w:i w:val="1"/>
          <w:color w:val="313131"/>
          <w:highlight w:val="white"/>
          <w:rtl w:val="0"/>
        </w:rPr>
        <w:t xml:space="preserve">shell</w:t>
      </w:r>
      <w:r w:rsidDel="00000000" w:rsidR="00000000" w:rsidRPr="00000000">
        <w:rPr>
          <w:color w:val="313131"/>
          <w:highlight w:val="white"/>
          <w:rtl w:val="0"/>
        </w:rPr>
        <w:t xml:space="preserve"> as a place to interact with and run programs, and an </w:t>
      </w:r>
      <w:r w:rsidDel="00000000" w:rsidR="00000000" w:rsidRPr="00000000">
        <w:rPr>
          <w:i w:val="1"/>
          <w:color w:val="313131"/>
          <w:highlight w:val="white"/>
          <w:rtl w:val="0"/>
        </w:rPr>
        <w:t xml:space="preserve">integrated debugger</w:t>
      </w:r>
      <w:r w:rsidDel="00000000" w:rsidR="00000000" w:rsidRPr="00000000">
        <w:rPr>
          <w:color w:val="313131"/>
          <w:highlight w:val="white"/>
          <w:rtl w:val="0"/>
        </w:rPr>
        <w:t xml:space="preserve"> to debug code. </w:t>
      </w:r>
    </w:p>
    <w:p w:rsidR="00000000" w:rsidDel="00000000" w:rsidP="00000000" w:rsidRDefault="00000000" w:rsidRPr="00000000" w14:paraId="000000F5">
      <w:pPr>
        <w:rPr>
          <w:color w:val="313131"/>
          <w:highlight w:val="white"/>
        </w:rPr>
      </w:pPr>
      <w:r w:rsidDel="00000000" w:rsidR="00000000" w:rsidRPr="00000000">
        <w:rPr>
          <w:rtl w:val="0"/>
        </w:rPr>
      </w:r>
    </w:p>
    <w:p w:rsidR="00000000" w:rsidDel="00000000" w:rsidP="00000000" w:rsidRDefault="00000000" w:rsidRPr="00000000" w14:paraId="000000F6">
      <w:pPr>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input() </w:t>
      </w:r>
      <w:r w:rsidDel="00000000" w:rsidR="00000000" w:rsidRPr="00000000">
        <w:rPr>
          <w:color w:val="313131"/>
          <w:highlight w:val="white"/>
          <w:rtl w:val="0"/>
        </w:rPr>
        <w:t xml:space="preserve">operators to get output and input in Python:</w:t>
      </w:r>
    </w:p>
    <w:p w:rsidR="00000000" w:rsidDel="00000000" w:rsidP="00000000" w:rsidRDefault="00000000" w:rsidRPr="00000000" w14:paraId="000000F7">
      <w:pPr>
        <w:rPr>
          <w:color w:val="313131"/>
          <w:highlight w:val="white"/>
        </w:rPr>
      </w:pPr>
      <w:r w:rsidDel="00000000" w:rsidR="00000000" w:rsidRPr="00000000">
        <w:rPr>
          <w:rtl w:val="0"/>
        </w:rPr>
      </w:r>
    </w:p>
    <w:p w:rsidR="00000000" w:rsidDel="00000000" w:rsidP="00000000" w:rsidRDefault="00000000" w:rsidRPr="00000000" w14:paraId="000000F8">
      <w:pPr>
        <w:rPr>
          <w:color w:val="313131"/>
          <w:highlight w:val="white"/>
        </w:rPr>
      </w:pPr>
      <w:r w:rsidDel="00000000" w:rsidR="00000000" w:rsidRPr="00000000">
        <w:rPr>
          <w:rFonts w:ascii="Courier New" w:cs="Courier New" w:eastAsia="Courier New" w:hAnsi="Courier New"/>
          <w:color w:val="313131"/>
          <w:highlight w:val="white"/>
          <w:rtl w:val="0"/>
        </w:rPr>
        <w:t xml:space="preserve">print(“Let’s eat a cookie.”) </w:t>
      </w:r>
      <w:r w:rsidDel="00000000" w:rsidR="00000000" w:rsidRPr="00000000">
        <w:rPr>
          <w:color w:val="313131"/>
          <w:highlight w:val="white"/>
          <w:rtl w:val="0"/>
        </w:rPr>
        <w:t xml:space="preserve">- returns the value in the parentheses</w:t>
      </w:r>
    </w:p>
    <w:p w:rsidR="00000000" w:rsidDel="00000000" w:rsidP="00000000" w:rsidRDefault="00000000" w:rsidRPr="00000000" w14:paraId="000000F9">
      <w:pPr>
        <w:rPr>
          <w:color w:val="313131"/>
          <w:highlight w:val="white"/>
        </w:rPr>
      </w:pPr>
      <w:r w:rsidDel="00000000" w:rsidR="00000000" w:rsidRPr="00000000">
        <w:rPr>
          <w:rtl w:val="0"/>
        </w:rPr>
      </w:r>
    </w:p>
    <w:p w:rsidR="00000000" w:rsidDel="00000000" w:rsidP="00000000" w:rsidRDefault="00000000" w:rsidRPr="00000000" w14:paraId="000000FA">
      <w:pPr>
        <w:rPr>
          <w:color w:val="313131"/>
          <w:highlight w:val="white"/>
        </w:rPr>
      </w:pPr>
      <w:r w:rsidDel="00000000" w:rsidR="00000000" w:rsidRPr="00000000">
        <w:rPr>
          <w:rFonts w:ascii="Courier New" w:cs="Courier New" w:eastAsia="Courier New" w:hAnsi="Courier New"/>
          <w:color w:val="313131"/>
          <w:highlight w:val="white"/>
          <w:rtl w:val="0"/>
        </w:rPr>
        <w:t xml:space="preserve">input(“Type any letter: “) </w:t>
      </w:r>
      <w:r w:rsidDel="00000000" w:rsidR="00000000" w:rsidRPr="00000000">
        <w:rPr>
          <w:color w:val="313131"/>
          <w:highlight w:val="white"/>
          <w:rtl w:val="0"/>
        </w:rPr>
        <w:t xml:space="preserve">- returns the value in the parentheses while asking for input</w:t>
      </w:r>
    </w:p>
    <w:p w:rsidR="00000000" w:rsidDel="00000000" w:rsidP="00000000" w:rsidRDefault="00000000" w:rsidRPr="00000000" w14:paraId="000000FB">
      <w:pPr>
        <w:ind w:left="0" w:firstLine="0"/>
        <w:jc w:val="left"/>
        <w:rPr>
          <w:color w:val="313131"/>
          <w:highlight w:val="white"/>
        </w:rPr>
      </w:pPr>
      <w:r w:rsidDel="00000000" w:rsidR="00000000" w:rsidRPr="00000000">
        <w:rPr>
          <w:rtl w:val="0"/>
        </w:rPr>
      </w:r>
    </w:p>
    <w:p w:rsidR="00000000" w:rsidDel="00000000" w:rsidP="00000000" w:rsidRDefault="00000000" w:rsidRPr="00000000" w14:paraId="000000FC">
      <w:pPr>
        <w:ind w:left="0" w:firstLine="0"/>
        <w:rPr>
          <w:color w:val="313131"/>
          <w:highlight w:val="white"/>
        </w:rPr>
      </w:pPr>
      <w:r w:rsidDel="00000000" w:rsidR="00000000" w:rsidRPr="00000000">
        <w:rPr>
          <w:rtl w:val="0"/>
        </w:rPr>
      </w:r>
    </w:p>
    <w:bookmarkStart w:colFirst="0" w:colLast="0" w:name="dbfvfuli1gr" w:id="7"/>
    <w:bookmarkEnd w:id="7"/>
    <w:p w:rsidR="00000000" w:rsidDel="00000000" w:rsidP="00000000" w:rsidRDefault="00000000" w:rsidRPr="00000000" w14:paraId="000000FD">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Conditionals</w:t>
      </w:r>
    </w:p>
    <w:p w:rsidR="00000000" w:rsidDel="00000000" w:rsidP="00000000" w:rsidRDefault="00000000" w:rsidRPr="00000000" w14:paraId="000000FE">
      <w:pPr>
        <w:ind w:left="0" w:firstLine="0"/>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ind w:left="0" w:firstLine="0"/>
        <w:rPr>
          <w:color w:val="313131"/>
          <w:highlight w:val="white"/>
        </w:rPr>
      </w:pPr>
      <w:r w:rsidDel="00000000" w:rsidR="00000000" w:rsidRPr="00000000">
        <w:rPr>
          <w:rtl w:val="0"/>
        </w:rPr>
      </w:r>
    </w:p>
    <w:p w:rsidR="00000000" w:rsidDel="00000000" w:rsidP="00000000" w:rsidRDefault="00000000" w:rsidRPr="00000000" w14:paraId="00000100">
      <w:pPr>
        <w:ind w:left="0" w:firstLine="0"/>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branching program</w:t>
      </w:r>
      <w:r w:rsidDel="00000000" w:rsidR="00000000" w:rsidRPr="00000000">
        <w:rPr>
          <w:color w:val="313131"/>
          <w:highlight w:val="white"/>
          <w:rtl w:val="0"/>
        </w:rPr>
        <w:t xml:space="preserve"> is a program that can run down many different ways depending on the outcome of a test. An example of this is a conditional statement. It consists of a test, a </w:t>
      </w:r>
      <w:r w:rsidDel="00000000" w:rsidR="00000000" w:rsidRPr="00000000">
        <w:rPr>
          <w:i w:val="1"/>
          <w:color w:val="313131"/>
          <w:highlight w:val="white"/>
          <w:rtl w:val="0"/>
        </w:rPr>
        <w:t xml:space="preserve">true block</w:t>
      </w:r>
      <w:r w:rsidDel="00000000" w:rsidR="00000000" w:rsidRPr="00000000">
        <w:rPr>
          <w:color w:val="313131"/>
          <w:highlight w:val="white"/>
          <w:rtl w:val="0"/>
        </w:rPr>
        <w:t xml:space="preserve"> to run if the outcome of the test is true, and (optionally) a </w:t>
      </w:r>
      <w:r w:rsidDel="00000000" w:rsidR="00000000" w:rsidRPr="00000000">
        <w:rPr>
          <w:i w:val="1"/>
          <w:color w:val="313131"/>
          <w:highlight w:val="white"/>
          <w:rtl w:val="0"/>
        </w:rPr>
        <w:t xml:space="preserve">false block</w:t>
      </w:r>
      <w:r w:rsidDel="00000000" w:rsidR="00000000" w:rsidRPr="00000000">
        <w:rPr>
          <w:color w:val="313131"/>
          <w:highlight w:val="white"/>
          <w:rtl w:val="0"/>
        </w:rPr>
        <w:t xml:space="preserve"> to run if the outcome of the test is false.  </w:t>
      </w:r>
    </w:p>
    <w:p w:rsidR="00000000" w:rsidDel="00000000" w:rsidP="00000000" w:rsidRDefault="00000000" w:rsidRPr="00000000" w14:paraId="00000101">
      <w:pPr>
        <w:ind w:left="0" w:firstLine="0"/>
        <w:rPr>
          <w:color w:val="313131"/>
          <w:highlight w:val="white"/>
        </w:rPr>
      </w:pPr>
      <w:r w:rsidDel="00000000" w:rsidR="00000000" w:rsidRPr="00000000">
        <w:rPr>
          <w:rtl w:val="0"/>
        </w:rPr>
      </w:r>
    </w:p>
    <w:p w:rsidR="00000000" w:rsidDel="00000000" w:rsidP="00000000" w:rsidRDefault="00000000" w:rsidRPr="00000000" w14:paraId="00000102">
      <w:pPr>
        <w:ind w:left="0" w:firstLine="0"/>
        <w:rPr>
          <w:color w:val="313131"/>
          <w:highlight w:val="white"/>
        </w:rPr>
      </w:pPr>
      <w:r w:rsidDel="00000000" w:rsidR="00000000" w:rsidRPr="00000000">
        <w:rPr>
          <w:color w:val="313131"/>
          <w:highlight w:val="white"/>
          <w:rtl w:val="0"/>
        </w:rPr>
        <w:t xml:space="preserve">In Python, you can write a conditional with the </w:t>
      </w:r>
      <w:r w:rsidDel="00000000" w:rsidR="00000000" w:rsidRPr="00000000">
        <w:rPr>
          <w:rFonts w:ascii="Courier New" w:cs="Courier New" w:eastAsia="Courier New" w:hAnsi="Courier New"/>
          <w:color w:val="313131"/>
          <w:highlight w:val="white"/>
          <w:rtl w:val="0"/>
        </w:rPr>
        <w:t xml:space="preserve">if</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operators:</w:t>
      </w:r>
    </w:p>
    <w:p w:rsidR="00000000" w:rsidDel="00000000" w:rsidP="00000000" w:rsidRDefault="00000000" w:rsidRPr="00000000" w14:paraId="00000103">
      <w:pPr>
        <w:ind w:left="0" w:firstLine="0"/>
        <w:rPr>
          <w:color w:val="313131"/>
          <w:highlight w:val="white"/>
        </w:rPr>
      </w:pPr>
      <w:r w:rsidDel="00000000" w:rsidR="00000000" w:rsidRPr="00000000">
        <w:rPr>
          <w:rtl w:val="0"/>
        </w:rPr>
      </w:r>
    </w:p>
    <w:p w:rsidR="00000000" w:rsidDel="00000000" w:rsidP="00000000" w:rsidRDefault="00000000" w:rsidRPr="00000000" w14:paraId="00000104">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if 2 &lt; 3:                              </w:t>
      </w:r>
      <w:r w:rsidDel="00000000" w:rsidR="00000000" w:rsidRPr="00000000">
        <w:rPr>
          <w:color w:val="313131"/>
          <w:highlight w:val="white"/>
          <w:rtl w:val="0"/>
        </w:rPr>
        <w:t xml:space="preserve">- a test that will either output true or false</w:t>
      </w:r>
    </w:p>
    <w:p w:rsidR="00000000" w:rsidDel="00000000" w:rsidP="00000000" w:rsidRDefault="00000000" w:rsidRPr="00000000" w14:paraId="00000105">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    print(“2 is greater than 3!”)      </w:t>
      </w:r>
      <w:r w:rsidDel="00000000" w:rsidR="00000000" w:rsidRPr="00000000">
        <w:rPr>
          <w:color w:val="313131"/>
          <w:highlight w:val="white"/>
          <w:rtl w:val="0"/>
        </w:rPr>
        <w:t xml:space="preserve">- what to do if the test outputs true</w:t>
      </w:r>
    </w:p>
    <w:p w:rsidR="00000000" w:rsidDel="00000000" w:rsidP="00000000" w:rsidRDefault="00000000" w:rsidRPr="00000000" w14:paraId="00000106">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07">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                                  </w:t>
      </w:r>
    </w:p>
    <w:p w:rsidR="00000000" w:rsidDel="00000000" w:rsidP="00000000" w:rsidRDefault="00000000" w:rsidRPr="00000000" w14:paraId="00000108">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    print(“2 is not greater than 3.”)  </w:t>
      </w:r>
      <w:r w:rsidDel="00000000" w:rsidR="00000000" w:rsidRPr="00000000">
        <w:rPr>
          <w:color w:val="313131"/>
          <w:highlight w:val="white"/>
          <w:rtl w:val="0"/>
        </w:rPr>
        <w:t xml:space="preserve">- what to do if the test outputs false</w:t>
      </w:r>
    </w:p>
    <w:p w:rsidR="00000000" w:rsidDel="00000000" w:rsidP="00000000" w:rsidRDefault="00000000" w:rsidRPr="00000000" w14:paraId="00000109">
      <w:pPr>
        <w:ind w:left="0" w:firstLine="0"/>
        <w:rPr>
          <w:color w:val="313131"/>
          <w:highlight w:val="white"/>
        </w:rPr>
      </w:pPr>
      <w:r w:rsidDel="00000000" w:rsidR="00000000" w:rsidRPr="00000000">
        <w:rPr>
          <w:rtl w:val="0"/>
        </w:rPr>
      </w:r>
    </w:p>
    <w:p w:rsidR="00000000" w:rsidDel="00000000" w:rsidP="00000000" w:rsidRDefault="00000000" w:rsidRPr="00000000" w14:paraId="0000010A">
      <w:pPr>
        <w:ind w:left="0" w:firstLine="0"/>
        <w:rPr>
          <w:color w:val="313131"/>
          <w:highlight w:val="white"/>
        </w:rPr>
      </w:pPr>
      <w:r w:rsidDel="00000000" w:rsidR="00000000" w:rsidRPr="00000000">
        <w:rPr>
          <w:color w:val="313131"/>
          <w:highlight w:val="white"/>
          <w:rtl w:val="0"/>
        </w:rPr>
        <w:t xml:space="preserve">Each indented set of expressions in an </w:t>
      </w:r>
      <w:r w:rsidDel="00000000" w:rsidR="00000000" w:rsidRPr="00000000">
        <w:rPr>
          <w:rFonts w:ascii="Courier New" w:cs="Courier New" w:eastAsia="Courier New" w:hAnsi="Courier New"/>
          <w:color w:val="313131"/>
          <w:highlight w:val="white"/>
          <w:rtl w:val="0"/>
        </w:rPr>
        <w:t xml:space="preserve">if/else</w:t>
      </w:r>
      <w:r w:rsidDel="00000000" w:rsidR="00000000" w:rsidRPr="00000000">
        <w:rPr>
          <w:color w:val="313131"/>
          <w:highlight w:val="white"/>
          <w:rtl w:val="0"/>
        </w:rPr>
        <w:t xml:space="preserve"> clause denotes a block of instructions.</w:t>
      </w:r>
    </w:p>
    <w:p w:rsidR="00000000" w:rsidDel="00000000" w:rsidP="00000000" w:rsidRDefault="00000000" w:rsidRPr="00000000" w14:paraId="0000010B">
      <w:pPr>
        <w:ind w:left="0" w:firstLine="0"/>
        <w:rPr>
          <w:color w:val="313131"/>
          <w:highlight w:val="white"/>
        </w:rPr>
      </w:pPr>
      <w:r w:rsidDel="00000000" w:rsidR="00000000" w:rsidRPr="00000000">
        <w:rPr>
          <w:rtl w:val="0"/>
        </w:rPr>
      </w:r>
    </w:p>
    <w:p w:rsidR="00000000" w:rsidDel="00000000" w:rsidP="00000000" w:rsidRDefault="00000000" w:rsidRPr="00000000" w14:paraId="0000010C">
      <w:pPr>
        <w:ind w:left="0" w:firstLine="0"/>
        <w:rPr>
          <w:color w:val="313131"/>
          <w:highlight w:val="white"/>
        </w:rPr>
      </w:pPr>
      <w:r w:rsidDel="00000000" w:rsidR="00000000" w:rsidRPr="00000000">
        <w:rPr>
          <w:color w:val="313131"/>
          <w:highlight w:val="white"/>
          <w:rtl w:val="0"/>
        </w:rPr>
        <w:t xml:space="preserve">You may nest conditionals (conditionals within conditionals):</w:t>
      </w:r>
    </w:p>
    <w:p w:rsidR="00000000" w:rsidDel="00000000" w:rsidP="00000000" w:rsidRDefault="00000000" w:rsidRPr="00000000" w14:paraId="0000010D">
      <w:pPr>
        <w:ind w:left="0" w:firstLine="0"/>
        <w:rPr>
          <w:color w:val="313131"/>
          <w:highlight w:val="white"/>
        </w:rPr>
      </w:pPr>
      <w:r w:rsidDel="00000000" w:rsidR="00000000" w:rsidRPr="00000000">
        <w:rPr>
          <w:rtl w:val="0"/>
        </w:rPr>
      </w:r>
    </w:p>
    <w:p w:rsidR="00000000" w:rsidDel="00000000" w:rsidP="00000000" w:rsidRDefault="00000000" w:rsidRPr="00000000" w14:paraId="0000010E">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if 2 &lt; 3:</w:t>
      </w:r>
    </w:p>
    <w:p w:rsidR="00000000" w:rsidDel="00000000" w:rsidP="00000000" w:rsidRDefault="00000000" w:rsidRPr="00000000" w14:paraId="0000010F">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5 &gt; 4:</w:t>
      </w:r>
    </w:p>
    <w:p w:rsidR="00000000" w:rsidDel="00000000" w:rsidP="00000000" w:rsidRDefault="00000000" w:rsidRPr="00000000" w14:paraId="00000110">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print(“Yay!”)</w:t>
      </w:r>
    </w:p>
    <w:p w:rsidR="00000000" w:rsidDel="00000000" w:rsidP="00000000" w:rsidRDefault="00000000" w:rsidRPr="00000000" w14:paraId="00000111">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else:</w:t>
      </w:r>
    </w:p>
    <w:p w:rsidR="00000000" w:rsidDel="00000000" w:rsidP="00000000" w:rsidRDefault="00000000" w:rsidRPr="00000000" w14:paraId="00000112">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print(“Aww!”)</w:t>
      </w:r>
    </w:p>
    <w:p w:rsidR="00000000" w:rsidDel="00000000" w:rsidP="00000000" w:rsidRDefault="00000000" w:rsidRPr="00000000" w14:paraId="00000113">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1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elif 2 &lt; 4:</w:t>
      </w:r>
    </w:p>
    <w:p w:rsidR="00000000" w:rsidDel="00000000" w:rsidP="00000000" w:rsidRDefault="00000000" w:rsidRPr="00000000" w14:paraId="00000115">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print(“Phew!”)</w:t>
      </w:r>
    </w:p>
    <w:p w:rsidR="00000000" w:rsidDel="00000000" w:rsidP="00000000" w:rsidRDefault="00000000" w:rsidRPr="00000000" w14:paraId="00000116">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17">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 </w:t>
      </w:r>
    </w:p>
    <w:p w:rsidR="00000000" w:rsidDel="00000000" w:rsidP="00000000" w:rsidRDefault="00000000" w:rsidRPr="00000000" w14:paraId="00000118">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print(“Hmm.”)</w:t>
      </w:r>
    </w:p>
    <w:p w:rsidR="00000000" w:rsidDel="00000000" w:rsidP="00000000" w:rsidRDefault="00000000" w:rsidRPr="00000000" w14:paraId="00000119">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1A">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elif</w:t>
      </w:r>
      <w:r w:rsidDel="00000000" w:rsidR="00000000" w:rsidRPr="00000000">
        <w:rPr>
          <w:color w:val="313131"/>
          <w:highlight w:val="white"/>
          <w:rtl w:val="0"/>
        </w:rPr>
        <w:t xml:space="preserve"> gives the conditional another test to check if the first one outputs false. There can be multiple </w:t>
      </w:r>
      <w:r w:rsidDel="00000000" w:rsidR="00000000" w:rsidRPr="00000000">
        <w:rPr>
          <w:rFonts w:ascii="Courier New" w:cs="Courier New" w:eastAsia="Courier New" w:hAnsi="Courier New"/>
          <w:color w:val="313131"/>
          <w:highlight w:val="white"/>
          <w:rtl w:val="0"/>
        </w:rPr>
        <w:t xml:space="preserve">elif</w:t>
      </w:r>
      <w:r w:rsidDel="00000000" w:rsidR="00000000" w:rsidRPr="00000000">
        <w:rPr>
          <w:color w:val="313131"/>
          <w:highlight w:val="white"/>
          <w:rtl w:val="0"/>
        </w:rPr>
        <w:t xml:space="preserve"> operators in a conditional. </w:t>
      </w:r>
    </w:p>
    <w:p w:rsidR="00000000" w:rsidDel="00000000" w:rsidP="00000000" w:rsidRDefault="00000000" w:rsidRPr="00000000" w14:paraId="0000011B">
      <w:pPr>
        <w:ind w:left="0" w:firstLine="0"/>
        <w:rPr>
          <w:color w:val="313131"/>
          <w:highlight w:val="white"/>
        </w:rPr>
      </w:pPr>
      <w:r w:rsidDel="00000000" w:rsidR="00000000" w:rsidRPr="00000000">
        <w:rPr>
          <w:rtl w:val="0"/>
        </w:rPr>
      </w:r>
    </w:p>
    <w:p w:rsidR="00000000" w:rsidDel="00000000" w:rsidP="00000000" w:rsidRDefault="00000000" w:rsidRPr="00000000" w14:paraId="0000011C">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gives the conditional a set of instructions if all other tests output false.</w:t>
      </w:r>
    </w:p>
    <w:p w:rsidR="00000000" w:rsidDel="00000000" w:rsidP="00000000" w:rsidRDefault="00000000" w:rsidRPr="00000000" w14:paraId="0000011D">
      <w:pPr>
        <w:ind w:left="0" w:firstLine="0"/>
        <w:rPr>
          <w:color w:val="313131"/>
          <w:highlight w:val="white"/>
        </w:rPr>
      </w:pPr>
      <w:r w:rsidDel="00000000" w:rsidR="00000000" w:rsidRPr="00000000">
        <w:rPr>
          <w:rtl w:val="0"/>
        </w:rPr>
      </w:r>
    </w:p>
    <w:p w:rsidR="00000000" w:rsidDel="00000000" w:rsidP="00000000" w:rsidRDefault="00000000" w:rsidRPr="00000000" w14:paraId="0000011E">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if</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elif</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are examples of </w:t>
      </w:r>
      <w:r w:rsidDel="00000000" w:rsidR="00000000" w:rsidRPr="00000000">
        <w:rPr>
          <w:b w:val="1"/>
          <w:color w:val="313131"/>
          <w:highlight w:val="white"/>
          <w:rtl w:val="0"/>
        </w:rPr>
        <w:t xml:space="preserve">keywords</w:t>
      </w:r>
      <w:r w:rsidDel="00000000" w:rsidR="00000000" w:rsidRPr="00000000">
        <w:rPr>
          <w:color w:val="313131"/>
          <w:highlight w:val="white"/>
          <w:rtl w:val="0"/>
        </w:rPr>
        <w:t xml:space="preserve"> (or </w:t>
      </w:r>
      <w:r w:rsidDel="00000000" w:rsidR="00000000" w:rsidRPr="00000000">
        <w:rPr>
          <w:i w:val="1"/>
          <w:color w:val="313131"/>
          <w:highlight w:val="white"/>
          <w:rtl w:val="0"/>
        </w:rPr>
        <w:t xml:space="preserve">reserved words</w:t>
      </w:r>
      <w:r w:rsidDel="00000000" w:rsidR="00000000" w:rsidRPr="00000000">
        <w:rPr>
          <w:color w:val="313131"/>
          <w:highlight w:val="white"/>
          <w:rtl w:val="0"/>
        </w:rPr>
        <w:t xml:space="preserve">). Python uses them to recognize the structure of a program. They cannot be used as names for variables.</w:t>
      </w:r>
    </w:p>
    <w:p w:rsidR="00000000" w:rsidDel="00000000" w:rsidP="00000000" w:rsidRDefault="00000000" w:rsidRPr="00000000" w14:paraId="0000011F">
      <w:pPr>
        <w:ind w:left="0" w:firstLine="0"/>
        <w:rPr>
          <w:color w:val="313131"/>
          <w:highlight w:val="white"/>
        </w:rPr>
      </w:pPr>
      <w:r w:rsidDel="00000000" w:rsidR="00000000" w:rsidRPr="00000000">
        <w:rPr>
          <w:rtl w:val="0"/>
        </w:rPr>
      </w:r>
    </w:p>
    <w:p w:rsidR="00000000" w:rsidDel="00000000" w:rsidP="00000000" w:rsidRDefault="00000000" w:rsidRPr="00000000" w14:paraId="00000120">
      <w:pPr>
        <w:ind w:left="0" w:firstLine="0"/>
        <w:rPr>
          <w:color w:val="313131"/>
          <w:highlight w:val="white"/>
        </w:rPr>
      </w:pPr>
      <w:r w:rsidDel="00000000" w:rsidR="00000000" w:rsidRPr="00000000">
        <w:rPr>
          <w:color w:val="313131"/>
          <w:highlight w:val="white"/>
          <w:rtl w:val="0"/>
        </w:rPr>
        <w:t xml:space="preserve">The control flow then for branching programs is:</w:t>
      </w:r>
    </w:p>
    <w:p w:rsidR="00000000" w:rsidDel="00000000" w:rsidP="00000000" w:rsidRDefault="00000000" w:rsidRPr="00000000" w14:paraId="00000121">
      <w:pPr>
        <w:ind w:left="0" w:firstLine="0"/>
        <w:rPr>
          <w:color w:val="313131"/>
          <w:highlight w:val="white"/>
        </w:rPr>
      </w:pPr>
      <w:r w:rsidDel="00000000" w:rsidR="00000000" w:rsidRPr="00000000">
        <w:rPr>
          <w:rtl w:val="0"/>
        </w:rPr>
      </w:r>
    </w:p>
    <w:p w:rsidR="00000000" w:rsidDel="00000000" w:rsidP="00000000" w:rsidRDefault="00000000" w:rsidRPr="00000000" w14:paraId="00000122">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if &lt;conditional&gt;:</w:t>
      </w:r>
    </w:p>
    <w:p w:rsidR="00000000" w:rsidDel="00000000" w:rsidP="00000000" w:rsidRDefault="00000000" w:rsidRPr="00000000" w14:paraId="00000123">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24">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2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elif &lt;conditional&gt;:</w:t>
      </w:r>
    </w:p>
    <w:p w:rsidR="00000000" w:rsidDel="00000000" w:rsidP="00000000" w:rsidRDefault="00000000" w:rsidRPr="00000000" w14:paraId="0000012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2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2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w:t>
      </w:r>
    </w:p>
    <w:p w:rsidR="00000000" w:rsidDel="00000000" w:rsidP="00000000" w:rsidRDefault="00000000" w:rsidRPr="00000000" w14:paraId="00000129">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 &lt;conditional&gt;:</w:t>
      </w:r>
    </w:p>
    <w:p w:rsidR="00000000" w:rsidDel="00000000" w:rsidP="00000000" w:rsidRDefault="00000000" w:rsidRPr="00000000" w14:paraId="0000012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2C">
      <w:pPr>
        <w:ind w:left="0" w:firstLine="0"/>
        <w:rPr>
          <w:color w:val="313131"/>
          <w:highlight w:val="white"/>
        </w:rPr>
      </w:pPr>
      <w:r w:rsidDel="00000000" w:rsidR="00000000" w:rsidRPr="00000000">
        <w:rPr>
          <w:rtl w:val="0"/>
        </w:rPr>
      </w:r>
    </w:p>
    <w:p w:rsidR="00000000" w:rsidDel="00000000" w:rsidP="00000000" w:rsidRDefault="00000000" w:rsidRPr="00000000" w14:paraId="0000012D">
      <w:pPr>
        <w:ind w:left="0" w:firstLine="0"/>
        <w:rPr>
          <w:color w:val="313131"/>
          <w:highlight w:val="white"/>
        </w:rPr>
      </w:pPr>
      <w:r w:rsidDel="00000000" w:rsidR="00000000" w:rsidRPr="00000000">
        <w:rPr>
          <w:color w:val="313131"/>
          <w:highlight w:val="white"/>
          <w:rtl w:val="0"/>
        </w:rPr>
        <w:t xml:space="preserve">Each conditional will output a true or false value, and the indented expressions beneath them will only run if the conditional above outputs true.</w:t>
      </w:r>
    </w:p>
    <w:p w:rsidR="00000000" w:rsidDel="00000000" w:rsidP="00000000" w:rsidRDefault="00000000" w:rsidRPr="00000000" w14:paraId="0000012E">
      <w:pPr>
        <w:ind w:left="0" w:firstLine="0"/>
        <w:rPr>
          <w:color w:val="313131"/>
          <w:highlight w:val="white"/>
        </w:rPr>
      </w:pPr>
      <w:r w:rsidDel="00000000" w:rsidR="00000000" w:rsidRPr="00000000">
        <w:rPr>
          <w:rtl w:val="0"/>
        </w:rPr>
      </w:r>
    </w:p>
    <w:p w:rsidR="00000000" w:rsidDel="00000000" w:rsidP="00000000" w:rsidRDefault="00000000" w:rsidRPr="00000000" w14:paraId="0000012F">
      <w:pPr>
        <w:ind w:left="0" w:firstLine="0"/>
        <w:rPr>
          <w:color w:val="313131"/>
          <w:highlight w:val="white"/>
        </w:rPr>
      </w:pPr>
      <w:r w:rsidDel="00000000" w:rsidR="00000000" w:rsidRPr="00000000">
        <w:rPr>
          <w:rtl w:val="0"/>
        </w:rPr>
      </w:r>
    </w:p>
    <w:bookmarkStart w:colFirst="0" w:colLast="0" w:name="un9zaul91u8k" w:id="8"/>
    <w:bookmarkEnd w:id="8"/>
    <w:p w:rsidR="00000000" w:rsidDel="00000000" w:rsidP="00000000" w:rsidRDefault="00000000" w:rsidRPr="00000000" w14:paraId="00000130">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Loops</w:t>
      </w:r>
    </w:p>
    <w:p w:rsidR="00000000" w:rsidDel="00000000" w:rsidP="00000000" w:rsidRDefault="00000000" w:rsidRPr="00000000" w14:paraId="00000131">
      <w:pPr>
        <w:ind w:left="0" w:firstLine="0"/>
        <w:rPr>
          <w:b w:val="1"/>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ind w:left="0" w:firstLine="0"/>
        <w:rPr>
          <w:b w:val="1"/>
          <w:color w:val="313131"/>
          <w:highlight w:val="white"/>
        </w:rPr>
      </w:pPr>
      <w:r w:rsidDel="00000000" w:rsidR="00000000" w:rsidRPr="00000000">
        <w:rPr>
          <w:rtl w:val="0"/>
        </w:rPr>
      </w:r>
    </w:p>
    <w:p w:rsidR="00000000" w:rsidDel="00000000" w:rsidP="00000000" w:rsidRDefault="00000000" w:rsidRPr="00000000" w14:paraId="00000133">
      <w:pPr>
        <w:ind w:left="0" w:firstLine="0"/>
        <w:rPr>
          <w:color w:val="313131"/>
          <w:highlight w:val="white"/>
        </w:rPr>
      </w:pPr>
      <w:r w:rsidDel="00000000" w:rsidR="00000000" w:rsidRPr="00000000">
        <w:rPr>
          <w:b w:val="1"/>
          <w:color w:val="313131"/>
          <w:highlight w:val="white"/>
          <w:rtl w:val="0"/>
        </w:rPr>
        <w:t xml:space="preserve">Looping programs</w:t>
      </w:r>
      <w:r w:rsidDel="00000000" w:rsidR="00000000" w:rsidRPr="00000000">
        <w:rPr>
          <w:color w:val="313131"/>
          <w:highlight w:val="white"/>
          <w:rtl w:val="0"/>
        </w:rPr>
        <w:t xml:space="preserve"> are programs that repeat themselves until they satisfy some condition.</w:t>
      </w:r>
    </w:p>
    <w:p w:rsidR="00000000" w:rsidDel="00000000" w:rsidP="00000000" w:rsidRDefault="00000000" w:rsidRPr="00000000" w14:paraId="00000134">
      <w:pPr>
        <w:ind w:left="0" w:firstLine="0"/>
        <w:rPr>
          <w:color w:val="313131"/>
          <w:highlight w:val="white"/>
        </w:rPr>
      </w:pPr>
      <w:r w:rsidDel="00000000" w:rsidR="00000000" w:rsidRPr="00000000">
        <w:rPr>
          <w:rtl w:val="0"/>
        </w:rPr>
      </w:r>
    </w:p>
    <w:p w:rsidR="00000000" w:rsidDel="00000000" w:rsidP="00000000" w:rsidRDefault="00000000" w:rsidRPr="00000000" w14:paraId="00000135">
      <w:pPr>
        <w:ind w:left="0" w:firstLine="0"/>
        <w:rPr>
          <w:color w:val="313131"/>
          <w:highlight w:val="white"/>
        </w:rPr>
      </w:pPr>
      <w:r w:rsidDel="00000000" w:rsidR="00000000" w:rsidRPr="00000000">
        <w:rPr>
          <w:color w:val="313131"/>
          <w:highlight w:val="white"/>
          <w:rtl w:val="0"/>
        </w:rPr>
        <w:t xml:space="preserve">Using 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operator is an example of a looping program in Python. Their general format is:</w:t>
      </w:r>
    </w:p>
    <w:p w:rsidR="00000000" w:rsidDel="00000000" w:rsidP="00000000" w:rsidRDefault="00000000" w:rsidRPr="00000000" w14:paraId="00000136">
      <w:pPr>
        <w:ind w:left="0" w:firstLine="0"/>
        <w:rPr>
          <w:color w:val="313131"/>
          <w:highlight w:val="white"/>
        </w:rPr>
      </w:pPr>
      <w:r w:rsidDel="00000000" w:rsidR="00000000" w:rsidRPr="00000000">
        <w:rPr>
          <w:rtl w:val="0"/>
        </w:rPr>
      </w:r>
    </w:p>
    <w:p w:rsidR="00000000" w:rsidDel="00000000" w:rsidP="00000000" w:rsidRDefault="00000000" w:rsidRPr="00000000" w14:paraId="00000137">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while &lt;condition&gt;:</w:t>
      </w:r>
    </w:p>
    <w:p w:rsidR="00000000" w:rsidDel="00000000" w:rsidP="00000000" w:rsidRDefault="00000000" w:rsidRPr="00000000" w14:paraId="00000138">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39">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3A">
      <w:pPr>
        <w:numPr>
          <w:ilvl w:val="0"/>
          <w:numId w:val="11"/>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will evaluate either a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False</w:t>
      </w:r>
      <w:r w:rsidDel="00000000" w:rsidR="00000000" w:rsidRPr="00000000">
        <w:rPr>
          <w:color w:val="313131"/>
          <w:highlight w:val="white"/>
          <w:rtl w:val="0"/>
        </w:rPr>
        <w:t xml:space="preserve"> value.</w:t>
      </w:r>
      <w:r w:rsidDel="00000000" w:rsidR="00000000" w:rsidRPr="00000000">
        <w:rPr>
          <w:rtl w:val="0"/>
        </w:rPr>
      </w:r>
    </w:p>
    <w:p w:rsidR="00000000" w:rsidDel="00000000" w:rsidP="00000000" w:rsidRDefault="00000000" w:rsidRPr="00000000" w14:paraId="0000013B">
      <w:pPr>
        <w:numPr>
          <w:ilvl w:val="0"/>
          <w:numId w:val="11"/>
        </w:numPr>
        <w:ind w:left="720" w:hanging="360"/>
        <w:rPr>
          <w:color w:val="313131"/>
          <w:highlight w:val="white"/>
        </w:rPr>
      </w:pPr>
      <w:r w:rsidDel="00000000" w:rsidR="00000000" w:rsidRPr="00000000">
        <w:rPr>
          <w:color w:val="313131"/>
          <w:highlight w:val="white"/>
          <w:rtl w:val="0"/>
        </w:rPr>
        <w:t xml:space="preserve">If 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is true, 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will run the </w:t>
      </w:r>
      <w:r w:rsidDel="00000000" w:rsidR="00000000" w:rsidRPr="00000000">
        <w:rPr>
          <w:rFonts w:ascii="Courier New" w:cs="Courier New" w:eastAsia="Courier New" w:hAnsi="Courier New"/>
          <w:color w:val="313131"/>
          <w:highlight w:val="white"/>
          <w:rtl w:val="0"/>
        </w:rPr>
        <w:t xml:space="preserve">&lt;expression&gt;</w:t>
      </w:r>
      <w:r w:rsidDel="00000000" w:rsidR="00000000" w:rsidRPr="00000000">
        <w:rPr>
          <w:color w:val="313131"/>
          <w:highlight w:val="white"/>
          <w:rtl w:val="0"/>
        </w:rPr>
        <w:t xml:space="preserve"> below it.</w:t>
      </w:r>
      <w:r w:rsidDel="00000000" w:rsidR="00000000" w:rsidRPr="00000000">
        <w:rPr>
          <w:rtl w:val="0"/>
        </w:rPr>
      </w:r>
    </w:p>
    <w:p w:rsidR="00000000" w:rsidDel="00000000" w:rsidP="00000000" w:rsidRDefault="00000000" w:rsidRPr="00000000" w14:paraId="0000013C">
      <w:pPr>
        <w:numPr>
          <w:ilvl w:val="0"/>
          <w:numId w:val="11"/>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will then check 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again.</w:t>
      </w:r>
      <w:r w:rsidDel="00000000" w:rsidR="00000000" w:rsidRPr="00000000">
        <w:rPr>
          <w:rtl w:val="0"/>
        </w:rPr>
      </w:r>
    </w:p>
    <w:p w:rsidR="00000000" w:rsidDel="00000000" w:rsidP="00000000" w:rsidRDefault="00000000" w:rsidRPr="00000000" w14:paraId="0000013D">
      <w:pPr>
        <w:numPr>
          <w:ilvl w:val="0"/>
          <w:numId w:val="11"/>
        </w:numPr>
        <w:ind w:left="720" w:hanging="360"/>
        <w:rPr>
          <w:color w:val="313131"/>
          <w:highlight w:val="white"/>
        </w:rPr>
      </w:pPr>
      <w:r w:rsidDel="00000000" w:rsidR="00000000" w:rsidRPr="00000000">
        <w:rPr>
          <w:color w:val="313131"/>
          <w:highlight w:val="white"/>
          <w:rtl w:val="0"/>
        </w:rPr>
        <w:t xml:space="preserve">It will keep running the </w:t>
      </w:r>
      <w:r w:rsidDel="00000000" w:rsidR="00000000" w:rsidRPr="00000000">
        <w:rPr>
          <w:rFonts w:ascii="Courier New" w:cs="Courier New" w:eastAsia="Courier New" w:hAnsi="Courier New"/>
          <w:color w:val="313131"/>
          <w:highlight w:val="white"/>
          <w:rtl w:val="0"/>
        </w:rPr>
        <w:t xml:space="preserve">&lt;expression&gt;</w:t>
      </w:r>
      <w:r w:rsidDel="00000000" w:rsidR="00000000" w:rsidRPr="00000000">
        <w:rPr>
          <w:color w:val="313131"/>
          <w:highlight w:val="white"/>
          <w:rtl w:val="0"/>
        </w:rPr>
        <w:t xml:space="preserve"> beneath it until 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is </w:t>
      </w:r>
      <w:r w:rsidDel="00000000" w:rsidR="00000000" w:rsidRPr="00000000">
        <w:rPr>
          <w:rFonts w:ascii="Courier New" w:cs="Courier New" w:eastAsia="Courier New" w:hAnsi="Courier New"/>
          <w:color w:val="313131"/>
          <w:highlight w:val="white"/>
          <w:rtl w:val="0"/>
        </w:rPr>
        <w:t xml:space="preserve">False</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13E">
      <w:pPr>
        <w:ind w:left="0" w:firstLine="0"/>
        <w:rPr>
          <w:color w:val="313131"/>
          <w:highlight w:val="white"/>
        </w:rPr>
      </w:pPr>
      <w:r w:rsidDel="00000000" w:rsidR="00000000" w:rsidRPr="00000000">
        <w:rPr>
          <w:rtl w:val="0"/>
        </w:rPr>
      </w:r>
    </w:p>
    <w:p w:rsidR="00000000" w:rsidDel="00000000" w:rsidP="00000000" w:rsidRDefault="00000000" w:rsidRPr="00000000" w14:paraId="0000013F">
      <w:pPr>
        <w:ind w:left="0" w:firstLine="0"/>
        <w:rPr>
          <w:color w:val="313131"/>
          <w:highlight w:val="white"/>
        </w:rPr>
      </w:pPr>
      <w:r w:rsidDel="00000000" w:rsidR="00000000" w:rsidRPr="00000000">
        <w:rPr>
          <w:color w:val="313131"/>
          <w:highlight w:val="white"/>
          <w:rtl w:val="0"/>
        </w:rPr>
        <w:t xml:space="preserve">For example:</w:t>
      </w:r>
    </w:p>
    <w:p w:rsidR="00000000" w:rsidDel="00000000" w:rsidP="00000000" w:rsidRDefault="00000000" w:rsidRPr="00000000" w14:paraId="00000140">
      <w:pPr>
        <w:ind w:left="0" w:firstLine="0"/>
        <w:rPr>
          <w:color w:val="313131"/>
          <w:highlight w:val="white"/>
        </w:rPr>
      </w:pPr>
      <w:r w:rsidDel="00000000" w:rsidR="00000000" w:rsidRPr="00000000">
        <w:rPr>
          <w:rtl w:val="0"/>
        </w:rPr>
      </w:r>
    </w:p>
    <w:p w:rsidR="00000000" w:rsidDel="00000000" w:rsidP="00000000" w:rsidRDefault="00000000" w:rsidRPr="00000000" w14:paraId="00000141">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 = 1</w:t>
      </w:r>
    </w:p>
    <w:p w:rsidR="00000000" w:rsidDel="00000000" w:rsidP="00000000" w:rsidRDefault="00000000" w:rsidRPr="00000000" w14:paraId="00000142">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43">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while n &lt; 5:</w:t>
      </w:r>
    </w:p>
    <w:p w:rsidR="00000000" w:rsidDel="00000000" w:rsidP="00000000" w:rsidRDefault="00000000" w:rsidRPr="00000000" w14:paraId="0000014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print(n)</w:t>
      </w:r>
    </w:p>
    <w:p w:rsidR="00000000" w:rsidDel="00000000" w:rsidP="00000000" w:rsidRDefault="00000000" w:rsidRPr="00000000" w14:paraId="00000145">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n + 1</w:t>
      </w:r>
    </w:p>
    <w:p w:rsidR="00000000" w:rsidDel="00000000" w:rsidP="00000000" w:rsidRDefault="00000000" w:rsidRPr="00000000" w14:paraId="00000146">
      <w:pPr>
        <w:ind w:left="0" w:firstLine="0"/>
        <w:rPr>
          <w:color w:val="313131"/>
          <w:highlight w:val="white"/>
        </w:rPr>
      </w:pPr>
      <w:r w:rsidDel="00000000" w:rsidR="00000000" w:rsidRPr="00000000">
        <w:rPr>
          <w:rtl w:val="0"/>
        </w:rPr>
      </w:r>
    </w:p>
    <w:p w:rsidR="00000000" w:rsidDel="00000000" w:rsidP="00000000" w:rsidRDefault="00000000" w:rsidRPr="00000000" w14:paraId="00000147">
      <w:pPr>
        <w:ind w:left="0" w:firstLine="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above will keep running until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is not less than five. </w:t>
      </w:r>
    </w:p>
    <w:p w:rsidR="00000000" w:rsidDel="00000000" w:rsidP="00000000" w:rsidRDefault="00000000" w:rsidRPr="00000000" w14:paraId="00000148">
      <w:pPr>
        <w:ind w:left="0" w:firstLine="0"/>
        <w:rPr>
          <w:color w:val="313131"/>
          <w:highlight w:val="white"/>
        </w:rPr>
      </w:pPr>
      <w:r w:rsidDel="00000000" w:rsidR="00000000" w:rsidRPr="00000000">
        <w:rPr>
          <w:rtl w:val="0"/>
        </w:rPr>
      </w:r>
    </w:p>
    <w:p w:rsidR="00000000" w:rsidDel="00000000" w:rsidP="00000000" w:rsidRDefault="00000000" w:rsidRPr="00000000" w14:paraId="00000149">
      <w:pPr>
        <w:ind w:left="0" w:firstLine="0"/>
        <w:rPr>
          <w:color w:val="313131"/>
          <w:highlight w:val="white"/>
        </w:rPr>
      </w:pPr>
      <w:r w:rsidDel="00000000" w:rsidR="00000000" w:rsidRPr="00000000">
        <w:rPr>
          <w:color w:val="313131"/>
          <w:highlight w:val="white"/>
          <w:rtl w:val="0"/>
        </w:rPr>
        <w:t xml:space="preserve">Another type of looping program in Python is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It’s general format is: </w:t>
      </w:r>
    </w:p>
    <w:p w:rsidR="00000000" w:rsidDel="00000000" w:rsidP="00000000" w:rsidRDefault="00000000" w:rsidRPr="00000000" w14:paraId="0000014A">
      <w:pPr>
        <w:ind w:left="0" w:firstLine="0"/>
        <w:rPr>
          <w:color w:val="313131"/>
          <w:highlight w:val="white"/>
        </w:rPr>
      </w:pPr>
      <w:r w:rsidDel="00000000" w:rsidR="00000000" w:rsidRPr="00000000">
        <w:rPr>
          <w:rtl w:val="0"/>
        </w:rPr>
      </w:r>
    </w:p>
    <w:p w:rsidR="00000000" w:rsidDel="00000000" w:rsidP="00000000" w:rsidRDefault="00000000" w:rsidRPr="00000000" w14:paraId="0000014B">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&lt;variable&gt; in &lt;expression&gt;:</w:t>
      </w:r>
    </w:p>
    <w:p w:rsidR="00000000" w:rsidDel="00000000" w:rsidP="00000000" w:rsidRDefault="00000000" w:rsidRPr="00000000" w14:paraId="0000014C">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4D">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4E">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4F">
      <w:pPr>
        <w:ind w:left="0" w:firstLine="0"/>
        <w:rPr>
          <w:color w:val="313131"/>
          <w:highlight w:val="white"/>
        </w:rPr>
      </w:pPr>
      <w:r w:rsidDel="00000000" w:rsidR="00000000" w:rsidRPr="00000000">
        <w:rPr>
          <w:color w:val="313131"/>
          <w:highlight w:val="white"/>
          <w:rtl w:val="0"/>
        </w:rPr>
        <w:t xml:space="preserve">For example: </w:t>
      </w:r>
    </w:p>
    <w:p w:rsidR="00000000" w:rsidDel="00000000" w:rsidP="00000000" w:rsidRDefault="00000000" w:rsidRPr="00000000" w14:paraId="00000150">
      <w:pPr>
        <w:ind w:left="0" w:firstLine="0"/>
        <w:rPr>
          <w:color w:val="313131"/>
          <w:highlight w:val="white"/>
        </w:rPr>
      </w:pPr>
      <w:r w:rsidDel="00000000" w:rsidR="00000000" w:rsidRPr="00000000">
        <w:rPr>
          <w:rtl w:val="0"/>
        </w:rPr>
      </w:r>
    </w:p>
    <w:p w:rsidR="00000000" w:rsidDel="00000000" w:rsidP="00000000" w:rsidRDefault="00000000" w:rsidRPr="00000000" w14:paraId="00000151">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n in range(5):</w:t>
      </w:r>
    </w:p>
    <w:p w:rsidR="00000000" w:rsidDel="00000000" w:rsidP="00000000" w:rsidRDefault="00000000" w:rsidRPr="00000000" w14:paraId="00000152">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print(n)</w:t>
      </w:r>
    </w:p>
    <w:p w:rsidR="00000000" w:rsidDel="00000000" w:rsidP="00000000" w:rsidRDefault="00000000" w:rsidRPr="00000000" w14:paraId="00000153">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54">
      <w:pPr>
        <w:numPr>
          <w:ilvl w:val="0"/>
          <w:numId w:val="28"/>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operator returns a list of values </w:t>
      </w:r>
      <w:r w:rsidDel="00000000" w:rsidR="00000000" w:rsidRPr="00000000">
        <w:rPr>
          <w:color w:val="313131"/>
          <w:highlight w:val="white"/>
          <w:rtl w:val="0"/>
        </w:rPr>
        <w:t xml:space="preserve">(in this case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155">
      <w:pPr>
        <w:numPr>
          <w:ilvl w:val="0"/>
          <w:numId w:val="28"/>
        </w:numPr>
        <w:ind w:left="720" w:hanging="360"/>
        <w:rPr>
          <w:color w:val="313131"/>
          <w:highlight w:val="white"/>
        </w:rPr>
      </w:pPr>
      <w:r w:rsidDel="00000000" w:rsidR="00000000" w:rsidRPr="00000000">
        <w:rPr>
          <w:color w:val="313131"/>
          <w:highlight w:val="white"/>
          <w:rtl w:val="0"/>
        </w:rPr>
        <w:t xml:space="preserve">The first time the program goes through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it will treat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the first value in the expression (in this case, the expression is </w:t>
      </w:r>
      <w:r w:rsidDel="00000000" w:rsidR="00000000" w:rsidRPr="00000000">
        <w:rPr>
          <w:rFonts w:ascii="Courier New" w:cs="Courier New" w:eastAsia="Courier New" w:hAnsi="Courier New"/>
          <w:color w:val="313131"/>
          <w:highlight w:val="white"/>
          <w:rtl w:val="0"/>
        </w:rPr>
        <w:t xml:space="preserve">range(5)</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156">
      <w:pPr>
        <w:numPr>
          <w:ilvl w:val="0"/>
          <w:numId w:val="28"/>
        </w:numPr>
        <w:ind w:left="720" w:hanging="360"/>
        <w:rPr>
          <w:color w:val="313131"/>
          <w:highlight w:val="white"/>
        </w:rPr>
      </w:pPr>
      <w:r w:rsidDel="00000000" w:rsidR="00000000" w:rsidRPr="00000000">
        <w:rPr>
          <w:color w:val="313131"/>
          <w:highlight w:val="white"/>
          <w:rtl w:val="0"/>
        </w:rPr>
        <w:t xml:space="preserve">The program will do whatever the bottom expression says while treating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the first value in the expression (which is in this case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157">
      <w:pPr>
        <w:numPr>
          <w:ilvl w:val="0"/>
          <w:numId w:val="28"/>
        </w:numPr>
        <w:ind w:left="720" w:hanging="360"/>
        <w:rPr>
          <w:color w:val="313131"/>
          <w:highlight w:val="white"/>
        </w:rPr>
      </w:pPr>
      <w:r w:rsidDel="00000000" w:rsidR="00000000" w:rsidRPr="00000000">
        <w:rPr>
          <w:color w:val="313131"/>
          <w:highlight w:val="white"/>
          <w:rtl w:val="0"/>
        </w:rPr>
        <w:t xml:space="preserve">The next time the program runs through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it will treat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the second value in the expression (it will do the same thing but treat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in this case,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158">
      <w:pPr>
        <w:numPr>
          <w:ilvl w:val="0"/>
          <w:numId w:val="28"/>
        </w:numPr>
        <w:ind w:left="720" w:hanging="360"/>
        <w:rPr>
          <w:color w:val="313131"/>
          <w:highlight w:val="white"/>
        </w:rPr>
      </w:pPr>
      <w:r w:rsidDel="00000000" w:rsidR="00000000" w:rsidRPr="00000000">
        <w:rPr>
          <w:color w:val="313131"/>
          <w:highlight w:val="white"/>
          <w:rtl w:val="0"/>
        </w:rPr>
        <w:t xml:space="preserve">The program will keep doing this until it has done this for all the values in the expression.</w:t>
      </w:r>
      <w:r w:rsidDel="00000000" w:rsidR="00000000" w:rsidRPr="00000000">
        <w:rPr>
          <w:rtl w:val="0"/>
        </w:rPr>
      </w:r>
    </w:p>
    <w:p w:rsidR="00000000" w:rsidDel="00000000" w:rsidP="00000000" w:rsidRDefault="00000000" w:rsidRPr="00000000" w14:paraId="00000159">
      <w:pPr>
        <w:rPr>
          <w:color w:val="313131"/>
          <w:highlight w:val="white"/>
        </w:rPr>
      </w:pPr>
      <w:r w:rsidDel="00000000" w:rsidR="00000000" w:rsidRPr="00000000">
        <w:rPr>
          <w:rtl w:val="0"/>
        </w:rPr>
      </w:r>
    </w:p>
    <w:p w:rsidR="00000000" w:rsidDel="00000000" w:rsidP="00000000" w:rsidRDefault="00000000" w:rsidRPr="00000000" w14:paraId="0000015A">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&lt;variable&gt;</w:t>
      </w:r>
      <w:r w:rsidDel="00000000" w:rsidR="00000000" w:rsidRPr="00000000">
        <w:rPr>
          <w:color w:val="313131"/>
          <w:highlight w:val="white"/>
          <w:rtl w:val="0"/>
        </w:rPr>
        <w:t xml:space="preserve"> used in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is simply a placeholder for the actual values the loop will be running through the expression below. </w:t>
      </w:r>
    </w:p>
    <w:p w:rsidR="00000000" w:rsidDel="00000000" w:rsidP="00000000" w:rsidRDefault="00000000" w:rsidRPr="00000000" w14:paraId="0000015B">
      <w:pPr>
        <w:rPr>
          <w:color w:val="313131"/>
          <w:highlight w:val="white"/>
        </w:rPr>
      </w:pPr>
      <w:r w:rsidDel="00000000" w:rsidR="00000000" w:rsidRPr="00000000">
        <w:rPr>
          <w:rtl w:val="0"/>
        </w:rPr>
      </w:r>
    </w:p>
    <w:p w:rsidR="00000000" w:rsidDel="00000000" w:rsidP="00000000" w:rsidRDefault="00000000" w:rsidRPr="00000000" w14:paraId="0000015C">
      <w:pPr>
        <w:rPr>
          <w:color w:val="313131"/>
          <w:highlight w:val="white"/>
        </w:rPr>
      </w:pPr>
      <w:r w:rsidDel="00000000" w:rsidR="00000000" w:rsidRPr="00000000">
        <w:rPr>
          <w:color w:val="313131"/>
          <w:highlight w:val="white"/>
          <w:rtl w:val="0"/>
        </w:rPr>
        <w:t xml:space="preserve">Both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be stopped in the midst of running with the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w:t>
      </w:r>
    </w:p>
    <w:p w:rsidR="00000000" w:rsidDel="00000000" w:rsidP="00000000" w:rsidRDefault="00000000" w:rsidRPr="00000000" w14:paraId="0000015D">
      <w:pPr>
        <w:rPr>
          <w:color w:val="313131"/>
          <w:highlight w:val="white"/>
        </w:rPr>
      </w:pPr>
      <w:r w:rsidDel="00000000" w:rsidR="00000000" w:rsidRPr="00000000">
        <w:rPr>
          <w:rtl w:val="0"/>
        </w:rPr>
      </w:r>
    </w:p>
    <w:p w:rsidR="00000000" w:rsidDel="00000000" w:rsidP="00000000" w:rsidRDefault="00000000" w:rsidRPr="00000000" w14:paraId="0000015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 = 0</w:t>
      </w:r>
    </w:p>
    <w:p w:rsidR="00000000" w:rsidDel="00000000" w:rsidP="00000000" w:rsidRDefault="00000000" w:rsidRPr="00000000" w14:paraId="0000015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6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x in range(10):</w:t>
      </w:r>
    </w:p>
    <w:p w:rsidR="00000000" w:rsidDel="00000000" w:rsidP="00000000" w:rsidRDefault="00000000" w:rsidRPr="00000000" w14:paraId="0000016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n + 1</w:t>
      </w:r>
    </w:p>
    <w:p w:rsidR="00000000" w:rsidDel="00000000" w:rsidP="00000000" w:rsidRDefault="00000000" w:rsidRPr="00000000" w14:paraId="0000016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6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n == 5:</w:t>
      </w:r>
    </w:p>
    <w:p w:rsidR="00000000" w:rsidDel="00000000" w:rsidP="00000000" w:rsidRDefault="00000000" w:rsidRPr="00000000" w14:paraId="0000016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break</w:t>
      </w:r>
    </w:p>
    <w:p w:rsidR="00000000" w:rsidDel="00000000" w:rsidP="00000000" w:rsidRDefault="00000000" w:rsidRPr="00000000" w14:paraId="00000165">
      <w:pPr>
        <w:rPr>
          <w:color w:val="313131"/>
          <w:highlight w:val="white"/>
        </w:rPr>
      </w:pPr>
      <w:r w:rsidDel="00000000" w:rsidR="00000000" w:rsidRPr="00000000">
        <w:rPr>
          <w:rtl w:val="0"/>
        </w:rPr>
      </w:r>
    </w:p>
    <w:p w:rsidR="00000000" w:rsidDel="00000000" w:rsidP="00000000" w:rsidRDefault="00000000" w:rsidRPr="00000000" w14:paraId="00000166">
      <w:pPr>
        <w:rPr>
          <w:color w:val="313131"/>
          <w:highlight w:val="white"/>
        </w:rPr>
      </w:pPr>
      <w:r w:rsidDel="00000000" w:rsidR="00000000" w:rsidRPr="00000000">
        <w:rPr>
          <w:color w:val="313131"/>
          <w:highlight w:val="white"/>
          <w:rtl w:val="0"/>
        </w:rPr>
        <w:t xml:space="preserve">The above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will stop once </w:t>
      </w:r>
      <w:r w:rsidDel="00000000" w:rsidR="00000000" w:rsidRPr="00000000">
        <w:rPr>
          <w:rFonts w:ascii="Courier New" w:cs="Courier New" w:eastAsia="Courier New" w:hAnsi="Courier New"/>
          <w:color w:val="313131"/>
          <w:highlight w:val="white"/>
          <w:rtl w:val="0"/>
        </w:rPr>
        <w:t xml:space="preserve">n == 5</w:t>
      </w:r>
      <w:r w:rsidDel="00000000" w:rsidR="00000000" w:rsidRPr="00000000">
        <w:rPr>
          <w:color w:val="313131"/>
          <w:highlight w:val="white"/>
          <w:rtl w:val="0"/>
        </w:rPr>
        <w:t xml:space="preserve"> because of the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 </w:t>
      </w:r>
    </w:p>
    <w:p w:rsidR="00000000" w:rsidDel="00000000" w:rsidP="00000000" w:rsidRDefault="00000000" w:rsidRPr="00000000" w14:paraId="00000167">
      <w:pPr>
        <w:rPr>
          <w:color w:val="313131"/>
          <w:highlight w:val="white"/>
        </w:rPr>
      </w:pPr>
      <w:r w:rsidDel="00000000" w:rsidR="00000000" w:rsidRPr="00000000">
        <w:rPr>
          <w:rtl w:val="0"/>
        </w:rPr>
      </w:r>
    </w:p>
    <w:p w:rsidR="00000000" w:rsidDel="00000000" w:rsidP="00000000" w:rsidRDefault="00000000" w:rsidRPr="00000000" w14:paraId="00000168">
      <w:pPr>
        <w:rPr>
          <w:color w:val="313131"/>
          <w:highlight w:val="white"/>
        </w:rPr>
      </w:pP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statements immediately exit whatever loop they are in and skip the existing remainders of code. </w:t>
      </w:r>
    </w:p>
    <w:p w:rsidR="00000000" w:rsidDel="00000000" w:rsidP="00000000" w:rsidRDefault="00000000" w:rsidRPr="00000000" w14:paraId="00000169">
      <w:pPr>
        <w:rPr>
          <w:color w:val="313131"/>
          <w:highlight w:val="white"/>
        </w:rPr>
      </w:pPr>
      <w:r w:rsidDel="00000000" w:rsidR="00000000" w:rsidRPr="00000000">
        <w:rPr>
          <w:rtl w:val="0"/>
        </w:rPr>
      </w:r>
    </w:p>
    <w:p w:rsidR="00000000" w:rsidDel="00000000" w:rsidP="00000000" w:rsidRDefault="00000000" w:rsidRPr="00000000" w14:paraId="0000016A">
      <w:pPr>
        <w:rPr>
          <w:color w:val="313131"/>
          <w:highlight w:val="white"/>
        </w:rPr>
      </w:pP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versus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w:t>
      </w:r>
    </w:p>
    <w:p w:rsidR="00000000" w:rsidDel="00000000" w:rsidP="00000000" w:rsidRDefault="00000000" w:rsidRPr="00000000" w14:paraId="0000016B">
      <w:pPr>
        <w:rPr>
          <w:color w:val="313131"/>
          <w:highlight w:val="white"/>
        </w:rPr>
      </w:pPr>
      <w:r w:rsidDel="00000000" w:rsidR="00000000" w:rsidRPr="00000000">
        <w:rPr>
          <w:rtl w:val="0"/>
        </w:rPr>
      </w:r>
    </w:p>
    <w:p w:rsidR="00000000" w:rsidDel="00000000" w:rsidP="00000000" w:rsidRDefault="00000000" w:rsidRPr="00000000" w14:paraId="0000016C">
      <w:pPr>
        <w:numPr>
          <w:ilvl w:val="0"/>
          <w:numId w:val="29"/>
        </w:numPr>
        <w:ind w:left="720" w:hanging="360"/>
        <w:rPr>
          <w:color w:val="313131"/>
          <w:highlight w:val="white"/>
        </w:rPr>
      </w:pPr>
      <w:r w:rsidDel="00000000" w:rsidR="00000000" w:rsidRPr="00000000">
        <w:rPr>
          <w:color w:val="313131"/>
          <w:highlight w:val="white"/>
          <w:rtl w:val="0"/>
        </w:rPr>
        <w:t xml:space="preserve">All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be written as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but not all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can be written as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w:t>
      </w:r>
      <w:r w:rsidDel="00000000" w:rsidR="00000000" w:rsidRPr="00000000">
        <w:rPr>
          <w:rtl w:val="0"/>
        </w:rPr>
      </w:r>
    </w:p>
    <w:p w:rsidR="00000000" w:rsidDel="00000000" w:rsidP="00000000" w:rsidRDefault="00000000" w:rsidRPr="00000000" w14:paraId="0000016D">
      <w:pPr>
        <w:numPr>
          <w:ilvl w:val="0"/>
          <w:numId w:val="29"/>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have a known number of iterations, while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have an unknown number of iterations. </w:t>
      </w:r>
      <w:r w:rsidDel="00000000" w:rsidR="00000000" w:rsidRPr="00000000">
        <w:rPr>
          <w:rtl w:val="0"/>
        </w:rPr>
      </w:r>
    </w:p>
    <w:p w:rsidR="00000000" w:rsidDel="00000000" w:rsidP="00000000" w:rsidRDefault="00000000" w:rsidRPr="00000000" w14:paraId="0000016E">
      <w:pPr>
        <w:numPr>
          <w:ilvl w:val="0"/>
          <w:numId w:val="29"/>
        </w:numPr>
        <w:ind w:left="720" w:hanging="360"/>
        <w:rPr>
          <w:color w:val="313131"/>
          <w:highlight w:val="white"/>
        </w:rPr>
      </w:pPr>
      <w:r w:rsidDel="00000000" w:rsidR="00000000" w:rsidRPr="00000000">
        <w:rPr>
          <w:color w:val="313131"/>
          <w:highlight w:val="white"/>
          <w:rtl w:val="0"/>
        </w:rPr>
        <w:t xml:space="preserve">Both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end early from a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w:t>
      </w:r>
      <w:r w:rsidDel="00000000" w:rsidR="00000000" w:rsidRPr="00000000">
        <w:rPr>
          <w:rtl w:val="0"/>
        </w:rPr>
      </w:r>
    </w:p>
    <w:p w:rsidR="00000000" w:rsidDel="00000000" w:rsidP="00000000" w:rsidRDefault="00000000" w:rsidRPr="00000000" w14:paraId="0000016F">
      <w:pPr>
        <w:rPr>
          <w:color w:val="313131"/>
          <w:highlight w:val="white"/>
        </w:rPr>
      </w:pPr>
      <w:r w:rsidDel="00000000" w:rsidR="00000000" w:rsidRPr="00000000">
        <w:rPr>
          <w:rtl w:val="0"/>
        </w:rPr>
      </w:r>
    </w:p>
    <w:p w:rsidR="00000000" w:rsidDel="00000000" w:rsidP="00000000" w:rsidRDefault="00000000" w:rsidRPr="00000000" w14:paraId="00000170">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bool()</w:t>
      </w:r>
      <w:r w:rsidDel="00000000" w:rsidR="00000000" w:rsidRPr="00000000">
        <w:rPr>
          <w:color w:val="313131"/>
          <w:highlight w:val="white"/>
          <w:rtl w:val="0"/>
        </w:rPr>
        <w:t xml:space="preserve"> function to determine whether things are True or False:</w:t>
      </w:r>
    </w:p>
    <w:p w:rsidR="00000000" w:rsidDel="00000000" w:rsidP="00000000" w:rsidRDefault="00000000" w:rsidRPr="00000000" w14:paraId="00000171">
      <w:pPr>
        <w:rPr>
          <w:color w:val="313131"/>
          <w:highlight w:val="white"/>
        </w:rPr>
      </w:pPr>
      <w:r w:rsidDel="00000000" w:rsidR="00000000" w:rsidRPr="00000000">
        <w:rPr>
          <w:rtl w:val="0"/>
        </w:rPr>
      </w:r>
    </w:p>
    <w:p w:rsidR="00000000" w:rsidDel="00000000" w:rsidP="00000000" w:rsidRDefault="00000000" w:rsidRPr="00000000" w14:paraId="000001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bool(“hello world”)</w:t>
      </w:r>
      <w:r w:rsidDel="00000000" w:rsidR="00000000" w:rsidRPr="00000000">
        <w:rPr>
          <w:color w:val="313131"/>
          <w:highlight w:val="white"/>
          <w:rtl w:val="0"/>
        </w:rPr>
        <w:t xml:space="preserve">               - returns </w:t>
      </w:r>
      <w:r w:rsidDel="00000000" w:rsidR="00000000" w:rsidRPr="00000000">
        <w:rPr>
          <w:rFonts w:ascii="Courier New" w:cs="Courier New" w:eastAsia="Courier New" w:hAnsi="Courier New"/>
          <w:color w:val="313131"/>
          <w:highlight w:val="white"/>
          <w:rtl w:val="0"/>
        </w:rPr>
        <w:t xml:space="preserve">True</w:t>
      </w:r>
    </w:p>
    <w:p w:rsidR="00000000" w:rsidDel="00000000" w:rsidP="00000000" w:rsidRDefault="00000000" w:rsidRPr="00000000" w14:paraId="00000173">
      <w:pPr>
        <w:rPr>
          <w:color w:val="313131"/>
          <w:highlight w:val="white"/>
        </w:rPr>
      </w:pPr>
      <w:r w:rsidDel="00000000" w:rsidR="00000000" w:rsidRPr="00000000">
        <w:rPr>
          <w:rtl w:val="0"/>
        </w:rPr>
      </w:r>
    </w:p>
    <w:p w:rsidR="00000000" w:rsidDel="00000000" w:rsidP="00000000" w:rsidRDefault="00000000" w:rsidRPr="00000000" w14:paraId="000001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bool(72)</w:t>
      </w:r>
      <w:r w:rsidDel="00000000" w:rsidR="00000000" w:rsidRPr="00000000">
        <w:rPr>
          <w:color w:val="313131"/>
          <w:highlight w:val="white"/>
          <w:rtl w:val="0"/>
        </w:rPr>
        <w:t xml:space="preserve">                                       - returns </w:t>
      </w:r>
      <w:r w:rsidDel="00000000" w:rsidR="00000000" w:rsidRPr="00000000">
        <w:rPr>
          <w:rFonts w:ascii="Courier New" w:cs="Courier New" w:eastAsia="Courier New" w:hAnsi="Courier New"/>
          <w:color w:val="313131"/>
          <w:highlight w:val="white"/>
          <w:rtl w:val="0"/>
        </w:rPr>
        <w:t xml:space="preserve">True</w:t>
      </w:r>
    </w:p>
    <w:p w:rsidR="00000000" w:rsidDel="00000000" w:rsidP="00000000" w:rsidRDefault="00000000" w:rsidRPr="00000000" w14:paraId="00000175">
      <w:pPr>
        <w:rPr>
          <w:color w:val="313131"/>
          <w:highlight w:val="white"/>
        </w:rPr>
      </w:pPr>
      <w:r w:rsidDel="00000000" w:rsidR="00000000" w:rsidRPr="00000000">
        <w:rPr>
          <w:rtl w:val="0"/>
        </w:rPr>
      </w:r>
    </w:p>
    <w:p w:rsidR="00000000" w:rsidDel="00000000" w:rsidP="00000000" w:rsidRDefault="00000000" w:rsidRPr="00000000" w14:paraId="0000017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bool(0)</w:t>
      </w:r>
      <w:r w:rsidDel="00000000" w:rsidR="00000000" w:rsidRPr="00000000">
        <w:rPr>
          <w:color w:val="313131"/>
          <w:highlight w:val="white"/>
          <w:rtl w:val="0"/>
        </w:rPr>
        <w:t xml:space="preserve">                                         - returns </w:t>
      </w:r>
      <w:r w:rsidDel="00000000" w:rsidR="00000000" w:rsidRPr="00000000">
        <w:rPr>
          <w:rFonts w:ascii="Courier New" w:cs="Courier New" w:eastAsia="Courier New" w:hAnsi="Courier New"/>
          <w:color w:val="313131"/>
          <w:highlight w:val="white"/>
          <w:rtl w:val="0"/>
        </w:rPr>
        <w:t xml:space="preserve">False</w:t>
      </w:r>
    </w:p>
    <w:p w:rsidR="00000000" w:rsidDel="00000000" w:rsidP="00000000" w:rsidRDefault="00000000" w:rsidRPr="00000000" w14:paraId="0000017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78">
      <w:pPr>
        <w:rPr>
          <w:color w:val="313131"/>
          <w:highlight w:val="white"/>
        </w:rPr>
      </w:pPr>
      <w:r w:rsidDel="00000000" w:rsidR="00000000" w:rsidRPr="00000000">
        <w:rPr>
          <w:color w:val="313131"/>
          <w:highlight w:val="white"/>
          <w:rtl w:val="0"/>
        </w:rPr>
        <w:t xml:space="preserve">The general structure of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is:</w:t>
      </w:r>
    </w:p>
    <w:p w:rsidR="00000000" w:rsidDel="00000000" w:rsidP="00000000" w:rsidRDefault="00000000" w:rsidRPr="00000000" w14:paraId="00000179">
      <w:pPr>
        <w:rPr>
          <w:color w:val="313131"/>
          <w:highlight w:val="white"/>
        </w:rPr>
      </w:pPr>
      <w:r w:rsidDel="00000000" w:rsidR="00000000" w:rsidRPr="00000000">
        <w:rPr>
          <w:rtl w:val="0"/>
        </w:rPr>
      </w:r>
    </w:p>
    <w:p w:rsidR="00000000" w:rsidDel="00000000" w:rsidP="00000000" w:rsidRDefault="00000000" w:rsidRPr="00000000" w14:paraId="0000017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range(start, stop, step)</w:t>
      </w:r>
    </w:p>
    <w:p w:rsidR="00000000" w:rsidDel="00000000" w:rsidP="00000000" w:rsidRDefault="00000000" w:rsidRPr="00000000" w14:paraId="0000017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7C">
      <w:pPr>
        <w:numPr>
          <w:ilvl w:val="0"/>
          <w:numId w:val="12"/>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start</w:t>
      </w:r>
      <w:r w:rsidDel="00000000" w:rsidR="00000000" w:rsidRPr="00000000">
        <w:rPr>
          <w:color w:val="313131"/>
          <w:highlight w:val="white"/>
          <w:rtl w:val="0"/>
        </w:rPr>
        <w:t xml:space="preserve"> is the start value for 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function (included in output).</w:t>
      </w:r>
      <w:r w:rsidDel="00000000" w:rsidR="00000000" w:rsidRPr="00000000">
        <w:rPr>
          <w:rtl w:val="0"/>
        </w:rPr>
      </w:r>
    </w:p>
    <w:p w:rsidR="00000000" w:rsidDel="00000000" w:rsidP="00000000" w:rsidRDefault="00000000" w:rsidRPr="00000000" w14:paraId="0000017D">
      <w:pPr>
        <w:numPr>
          <w:ilvl w:val="0"/>
          <w:numId w:val="12"/>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stop</w:t>
      </w:r>
      <w:r w:rsidDel="00000000" w:rsidR="00000000" w:rsidRPr="00000000">
        <w:rPr>
          <w:color w:val="313131"/>
          <w:highlight w:val="white"/>
          <w:rtl w:val="0"/>
        </w:rPr>
        <w:t xml:space="preserve"> is the end value for 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function (not included in output).</w:t>
      </w:r>
      <w:r w:rsidDel="00000000" w:rsidR="00000000" w:rsidRPr="00000000">
        <w:rPr>
          <w:rtl w:val="0"/>
        </w:rPr>
      </w:r>
    </w:p>
    <w:p w:rsidR="00000000" w:rsidDel="00000000" w:rsidP="00000000" w:rsidRDefault="00000000" w:rsidRPr="00000000" w14:paraId="0000017E">
      <w:pPr>
        <w:numPr>
          <w:ilvl w:val="0"/>
          <w:numId w:val="12"/>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step</w:t>
      </w:r>
      <w:r w:rsidDel="00000000" w:rsidR="00000000" w:rsidRPr="00000000">
        <w:rPr>
          <w:color w:val="313131"/>
          <w:highlight w:val="white"/>
          <w:rtl w:val="0"/>
        </w:rPr>
        <w:t xml:space="preserve"> is the number of values to skip between each outputted value. </w:t>
      </w:r>
      <w:r w:rsidDel="00000000" w:rsidR="00000000" w:rsidRPr="00000000">
        <w:rPr>
          <w:rtl w:val="0"/>
        </w:rPr>
      </w:r>
    </w:p>
    <w:p w:rsidR="00000000" w:rsidDel="00000000" w:rsidP="00000000" w:rsidRDefault="00000000" w:rsidRPr="00000000" w14:paraId="0000017F">
      <w:pPr>
        <w:ind w:left="720" w:firstLine="0"/>
        <w:rPr>
          <w:color w:val="313131"/>
          <w:highlight w:val="white"/>
        </w:rPr>
      </w:pPr>
      <w:r w:rsidDel="00000000" w:rsidR="00000000" w:rsidRPr="00000000">
        <w:rPr>
          <w:rtl w:val="0"/>
        </w:rPr>
      </w:r>
    </w:p>
    <w:p w:rsidR="00000000" w:rsidDel="00000000" w:rsidP="00000000" w:rsidRDefault="00000000" w:rsidRPr="00000000" w14:paraId="00000180">
      <w:pPr>
        <w:ind w:left="0" w:firstLine="0"/>
        <w:rPr>
          <w:color w:val="313131"/>
          <w:highlight w:val="white"/>
        </w:rPr>
      </w:pPr>
      <w:r w:rsidDel="00000000" w:rsidR="00000000" w:rsidRPr="00000000">
        <w:rPr>
          <w:color w:val="313131"/>
          <w:highlight w:val="white"/>
          <w:rtl w:val="0"/>
        </w:rPr>
        <w:t xml:space="preserve">For example:</w:t>
      </w:r>
    </w:p>
    <w:p w:rsidR="00000000" w:rsidDel="00000000" w:rsidP="00000000" w:rsidRDefault="00000000" w:rsidRPr="00000000" w14:paraId="00000181">
      <w:pPr>
        <w:ind w:left="0" w:firstLine="0"/>
        <w:rPr>
          <w:color w:val="313131"/>
          <w:highlight w:val="white"/>
        </w:rPr>
      </w:pPr>
      <w:r w:rsidDel="00000000" w:rsidR="00000000" w:rsidRPr="00000000">
        <w:rPr>
          <w:rtl w:val="0"/>
        </w:rPr>
      </w:r>
    </w:p>
    <w:p w:rsidR="00000000" w:rsidDel="00000000" w:rsidP="00000000" w:rsidRDefault="00000000" w:rsidRPr="00000000" w14:paraId="00000182">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range(1, 10, 2)          </w:t>
      </w:r>
      <w:r w:rsidDel="00000000" w:rsidR="00000000" w:rsidRPr="00000000">
        <w:rPr>
          <w:color w:val="313131"/>
          <w:highlight w:val="white"/>
          <w:rtl w:val="0"/>
        </w:rPr>
        <w:t xml:space="preserve">- will return </w:t>
      </w:r>
      <w:r w:rsidDel="00000000" w:rsidR="00000000" w:rsidRPr="00000000">
        <w:rPr>
          <w:rFonts w:ascii="Courier New" w:cs="Courier New" w:eastAsia="Courier New" w:hAnsi="Courier New"/>
          <w:color w:val="313131"/>
          <w:highlight w:val="white"/>
          <w:rtl w:val="0"/>
        </w:rPr>
        <w:t xml:space="preserve">1, 3, 5, 7, 9</w:t>
      </w:r>
    </w:p>
    <w:p w:rsidR="00000000" w:rsidDel="00000000" w:rsidP="00000000" w:rsidRDefault="00000000" w:rsidRPr="00000000" w14:paraId="00000183">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84">
      <w:pPr>
        <w:ind w:left="0" w:firstLine="0"/>
        <w:rPr>
          <w:i w:val="1"/>
          <w:color w:val="222222"/>
          <w:sz w:val="18"/>
          <w:szCs w:val="18"/>
          <w:highlight w:val="white"/>
        </w:rPr>
      </w:pPr>
      <w:r w:rsidDel="00000000" w:rsidR="00000000" w:rsidRPr="00000000">
        <w:rPr>
          <w:b w:val="1"/>
          <w:color w:val="313131"/>
          <w:highlight w:val="white"/>
          <w:rtl w:val="0"/>
        </w:rPr>
        <w:t xml:space="preserve">Iteration</w:t>
      </w:r>
      <w:r w:rsidDel="00000000" w:rsidR="00000000" w:rsidRPr="00000000">
        <w:rPr>
          <w:color w:val="313131"/>
          <w:highlight w:val="white"/>
          <w:rtl w:val="0"/>
        </w:rPr>
        <w:t xml:space="preserve"> is the repetition of a process in order to generate a (possibly unlimited) sequence of outcomes. </w:t>
      </w:r>
      <w:r w:rsidDel="00000000" w:rsidR="00000000" w:rsidRPr="00000000">
        <w:rPr>
          <w:color w:val="222222"/>
          <w:highlight w:val="white"/>
          <w:rtl w:val="0"/>
        </w:rPr>
        <w:t xml:space="preserve">Each repetition of the process is a single iteration, and the outcome of each iteration is then the starting point of the next iteration. </w:t>
      </w:r>
      <w:r w:rsidDel="00000000" w:rsidR="00000000" w:rsidRPr="00000000">
        <w:rPr>
          <w:i w:val="1"/>
          <w:color w:val="222222"/>
          <w:sz w:val="18"/>
          <w:szCs w:val="18"/>
          <w:highlight w:val="white"/>
          <w:rtl w:val="0"/>
        </w:rPr>
        <w:t xml:space="preserve">- Wikipedia</w:t>
      </w:r>
    </w:p>
    <w:p w:rsidR="00000000" w:rsidDel="00000000" w:rsidP="00000000" w:rsidRDefault="00000000" w:rsidRPr="00000000" w14:paraId="00000185">
      <w:pPr>
        <w:ind w:left="0" w:firstLine="0"/>
        <w:rPr>
          <w:i w:val="1"/>
          <w:color w:val="222222"/>
          <w:sz w:val="18"/>
          <w:szCs w:val="18"/>
          <w:highlight w:val="white"/>
        </w:rPr>
      </w:pPr>
      <w:r w:rsidDel="00000000" w:rsidR="00000000" w:rsidRPr="00000000">
        <w:rPr>
          <w:rtl w:val="0"/>
        </w:rPr>
      </w:r>
    </w:p>
    <w:p w:rsidR="00000000" w:rsidDel="00000000" w:rsidP="00000000" w:rsidRDefault="00000000" w:rsidRPr="00000000" w14:paraId="00000186">
      <w:pPr>
        <w:ind w:left="0" w:firstLine="0"/>
        <w:rPr>
          <w:color w:val="222222"/>
          <w:highlight w:val="white"/>
        </w:rPr>
      </w:pPr>
      <w:r w:rsidDel="00000000" w:rsidR="00000000" w:rsidRPr="00000000">
        <w:rPr>
          <w:color w:val="222222"/>
          <w:highlight w:val="white"/>
          <w:rtl w:val="0"/>
        </w:rPr>
        <w:t xml:space="preserve">One characteristic of looping programs is a </w:t>
      </w:r>
      <w:r w:rsidDel="00000000" w:rsidR="00000000" w:rsidRPr="00000000">
        <w:rPr>
          <w:b w:val="1"/>
          <w:color w:val="222222"/>
          <w:highlight w:val="white"/>
          <w:rtl w:val="0"/>
        </w:rPr>
        <w:t xml:space="preserve">loop variable</w:t>
      </w:r>
      <w:r w:rsidDel="00000000" w:rsidR="00000000" w:rsidRPr="00000000">
        <w:rPr>
          <w:color w:val="222222"/>
          <w:highlight w:val="white"/>
          <w:rtl w:val="0"/>
        </w:rPr>
        <w:t xml:space="preserve">. Loop variables are:</w:t>
      </w:r>
    </w:p>
    <w:p w:rsidR="00000000" w:rsidDel="00000000" w:rsidP="00000000" w:rsidRDefault="00000000" w:rsidRPr="00000000" w14:paraId="00000187">
      <w:pPr>
        <w:ind w:left="0" w:firstLine="0"/>
        <w:rPr>
          <w:color w:val="222222"/>
          <w:highlight w:val="white"/>
        </w:rPr>
      </w:pPr>
      <w:r w:rsidDel="00000000" w:rsidR="00000000" w:rsidRPr="00000000">
        <w:rPr>
          <w:rtl w:val="0"/>
        </w:rPr>
      </w:r>
    </w:p>
    <w:p w:rsidR="00000000" w:rsidDel="00000000" w:rsidP="00000000" w:rsidRDefault="00000000" w:rsidRPr="00000000" w14:paraId="00000188">
      <w:pPr>
        <w:numPr>
          <w:ilvl w:val="0"/>
          <w:numId w:val="5"/>
        </w:numPr>
        <w:ind w:left="720" w:hanging="360"/>
        <w:rPr>
          <w:color w:val="222222"/>
          <w:highlight w:val="white"/>
        </w:rPr>
      </w:pPr>
      <w:r w:rsidDel="00000000" w:rsidR="00000000" w:rsidRPr="00000000">
        <w:rPr>
          <w:color w:val="222222"/>
          <w:highlight w:val="white"/>
          <w:rtl w:val="0"/>
        </w:rPr>
        <w:t xml:space="preserve">Initialized (created) outside of the loop.</w:t>
      </w:r>
      <w:r w:rsidDel="00000000" w:rsidR="00000000" w:rsidRPr="00000000">
        <w:rPr>
          <w:rtl w:val="0"/>
        </w:rPr>
      </w:r>
    </w:p>
    <w:p w:rsidR="00000000" w:rsidDel="00000000" w:rsidP="00000000" w:rsidRDefault="00000000" w:rsidRPr="00000000" w14:paraId="00000189">
      <w:pPr>
        <w:numPr>
          <w:ilvl w:val="0"/>
          <w:numId w:val="5"/>
        </w:numPr>
        <w:ind w:left="720" w:hanging="360"/>
        <w:rPr>
          <w:color w:val="222222"/>
          <w:highlight w:val="white"/>
        </w:rPr>
      </w:pPr>
      <w:r w:rsidDel="00000000" w:rsidR="00000000" w:rsidRPr="00000000">
        <w:rPr>
          <w:color w:val="222222"/>
          <w:highlight w:val="white"/>
          <w:rtl w:val="0"/>
        </w:rPr>
        <w:t xml:space="preserve">Changed inside the loop.</w:t>
      </w:r>
      <w:r w:rsidDel="00000000" w:rsidR="00000000" w:rsidRPr="00000000">
        <w:rPr>
          <w:rtl w:val="0"/>
        </w:rPr>
      </w:r>
    </w:p>
    <w:p w:rsidR="00000000" w:rsidDel="00000000" w:rsidP="00000000" w:rsidRDefault="00000000" w:rsidRPr="00000000" w14:paraId="0000018A">
      <w:pPr>
        <w:numPr>
          <w:ilvl w:val="0"/>
          <w:numId w:val="5"/>
        </w:numPr>
        <w:ind w:left="720" w:hanging="360"/>
        <w:rPr>
          <w:color w:val="222222"/>
          <w:highlight w:val="white"/>
        </w:rPr>
      </w:pPr>
      <w:r w:rsidDel="00000000" w:rsidR="00000000" w:rsidRPr="00000000">
        <w:rPr>
          <w:color w:val="222222"/>
          <w:highlight w:val="white"/>
          <w:rtl w:val="0"/>
        </w:rPr>
        <w:t xml:space="preserve">Used in the true/false test to determine whether the loop should continue. </w:t>
      </w:r>
      <w:r w:rsidDel="00000000" w:rsidR="00000000" w:rsidRPr="00000000">
        <w:rPr>
          <w:rtl w:val="0"/>
        </w:rPr>
      </w:r>
    </w:p>
    <w:p w:rsidR="00000000" w:rsidDel="00000000" w:rsidP="00000000" w:rsidRDefault="00000000" w:rsidRPr="00000000" w14:paraId="0000018B">
      <w:pPr>
        <w:rPr>
          <w:color w:val="222222"/>
          <w:highlight w:val="white"/>
        </w:rPr>
      </w:pPr>
      <w:r w:rsidDel="00000000" w:rsidR="00000000" w:rsidRPr="00000000">
        <w:rPr>
          <w:rtl w:val="0"/>
        </w:rPr>
      </w:r>
    </w:p>
    <w:p w:rsidR="00000000" w:rsidDel="00000000" w:rsidP="00000000" w:rsidRDefault="00000000" w:rsidRPr="00000000" w14:paraId="0000018C">
      <w:pPr>
        <w:rPr>
          <w:color w:val="222222"/>
          <w:highlight w:val="white"/>
        </w:rPr>
      </w:pPr>
      <w:r w:rsidDel="00000000" w:rsidR="00000000" w:rsidRPr="00000000">
        <w:rPr>
          <w:color w:val="222222"/>
          <w:highlight w:val="white"/>
          <w:rtl w:val="0"/>
        </w:rPr>
        <w:t xml:space="preserve">For example:</w:t>
      </w:r>
    </w:p>
    <w:p w:rsidR="00000000" w:rsidDel="00000000" w:rsidP="00000000" w:rsidRDefault="00000000" w:rsidRPr="00000000" w14:paraId="0000018D">
      <w:pPr>
        <w:rPr>
          <w:color w:val="222222"/>
          <w:highlight w:val="white"/>
        </w:rPr>
      </w:pPr>
      <w:r w:rsidDel="00000000" w:rsidR="00000000" w:rsidRPr="00000000">
        <w:rPr>
          <w:rtl w:val="0"/>
        </w:rPr>
      </w:r>
    </w:p>
    <w:p w:rsidR="00000000" w:rsidDel="00000000" w:rsidP="00000000" w:rsidRDefault="00000000" w:rsidRPr="00000000" w14:paraId="0000018E">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num = 5</w:t>
      </w:r>
    </w:p>
    <w:p w:rsidR="00000000" w:rsidDel="00000000" w:rsidP="00000000" w:rsidRDefault="00000000" w:rsidRPr="00000000" w14:paraId="0000018F">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190">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while num &gt;= 10:</w:t>
      </w:r>
    </w:p>
    <w:p w:rsidR="00000000" w:rsidDel="00000000" w:rsidP="00000000" w:rsidRDefault="00000000" w:rsidRPr="00000000" w14:paraId="00000191">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print(n)</w:t>
      </w:r>
    </w:p>
    <w:p w:rsidR="00000000" w:rsidDel="00000000" w:rsidP="00000000" w:rsidRDefault="00000000" w:rsidRPr="00000000" w14:paraId="00000192">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num = num + 1</w:t>
      </w:r>
    </w:p>
    <w:p w:rsidR="00000000" w:rsidDel="00000000" w:rsidP="00000000" w:rsidRDefault="00000000" w:rsidRPr="00000000" w14:paraId="00000193">
      <w:pPr>
        <w:rPr>
          <w:color w:val="313131"/>
          <w:highlight w:val="white"/>
        </w:rPr>
      </w:pPr>
      <w:r w:rsidDel="00000000" w:rsidR="00000000" w:rsidRPr="00000000">
        <w:rPr>
          <w:rtl w:val="0"/>
        </w:rPr>
      </w:r>
    </w:p>
    <w:p w:rsidR="00000000" w:rsidDel="00000000" w:rsidP="00000000" w:rsidRDefault="00000000" w:rsidRPr="00000000" w14:paraId="00000194">
      <w:pPr>
        <w:rPr>
          <w:color w:val="313131"/>
          <w:highlight w:val="white"/>
        </w:rPr>
      </w:pPr>
      <w:r w:rsidDel="00000000" w:rsidR="00000000" w:rsidRPr="00000000">
        <w:rPr>
          <w:color w:val="313131"/>
          <w:highlight w:val="white"/>
          <w:rtl w:val="0"/>
        </w:rPr>
        <w:t xml:space="preserve">The variable </w:t>
      </w:r>
      <w:r w:rsidDel="00000000" w:rsidR="00000000" w:rsidRPr="00000000">
        <w:rPr>
          <w:rFonts w:ascii="Courier New" w:cs="Courier New" w:eastAsia="Courier New" w:hAnsi="Courier New"/>
          <w:color w:val="313131"/>
          <w:highlight w:val="white"/>
          <w:rtl w:val="0"/>
        </w:rPr>
        <w:t xml:space="preserve">num</w:t>
      </w:r>
      <w:r w:rsidDel="00000000" w:rsidR="00000000" w:rsidRPr="00000000">
        <w:rPr>
          <w:color w:val="313131"/>
          <w:highlight w:val="white"/>
          <w:rtl w:val="0"/>
        </w:rPr>
        <w:t xml:space="preserve"> in the above example is the loop variable. Loop variables are especially necessary in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while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may use an expression to keep count of iterations.</w:t>
      </w:r>
    </w:p>
    <w:p w:rsidR="00000000" w:rsidDel="00000000" w:rsidP="00000000" w:rsidRDefault="00000000" w:rsidRPr="00000000" w14:paraId="00000195">
      <w:pPr>
        <w:rPr>
          <w:color w:val="313131"/>
          <w:highlight w:val="white"/>
        </w:rPr>
      </w:pPr>
      <w:r w:rsidDel="00000000" w:rsidR="00000000" w:rsidRPr="00000000">
        <w:rPr>
          <w:rtl w:val="0"/>
        </w:rPr>
      </w:r>
    </w:p>
    <w:p w:rsidR="00000000" w:rsidDel="00000000" w:rsidP="00000000" w:rsidRDefault="00000000" w:rsidRPr="00000000" w14:paraId="00000196">
      <w:pPr>
        <w:rPr>
          <w:color w:val="313131"/>
          <w:highlight w:val="white"/>
        </w:rPr>
      </w:pPr>
      <w:r w:rsidDel="00000000" w:rsidR="00000000" w:rsidRPr="00000000">
        <w:rPr>
          <w:color w:val="313131"/>
          <w:highlight w:val="white"/>
          <w:rtl w:val="0"/>
        </w:rPr>
        <w:t xml:space="preserve">Since strings are sequences of characters, they can be used as the expression in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w:t>
      </w:r>
    </w:p>
    <w:p w:rsidR="00000000" w:rsidDel="00000000" w:rsidP="00000000" w:rsidRDefault="00000000" w:rsidRPr="00000000" w14:paraId="00000197">
      <w:pPr>
        <w:rPr>
          <w:color w:val="313131"/>
          <w:highlight w:val="white"/>
        </w:rPr>
      </w:pPr>
      <w:r w:rsidDel="00000000" w:rsidR="00000000" w:rsidRPr="00000000">
        <w:rPr>
          <w:rtl w:val="0"/>
        </w:rPr>
      </w:r>
    </w:p>
    <w:p w:rsidR="00000000" w:rsidDel="00000000" w:rsidP="00000000" w:rsidRDefault="00000000" w:rsidRPr="00000000" w14:paraId="0000019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letter in my_string:</w:t>
      </w:r>
    </w:p>
    <w:p w:rsidR="00000000" w:rsidDel="00000000" w:rsidP="00000000" w:rsidRDefault="00000000" w:rsidRPr="00000000" w14:paraId="0000019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letter == “i” or letter == “u”:</w:t>
      </w:r>
    </w:p>
    <w:p w:rsidR="00000000" w:rsidDel="00000000" w:rsidP="00000000" w:rsidRDefault="00000000" w:rsidRPr="00000000" w14:paraId="0000019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print(“There is an ‘i’ or ‘u’!”)</w:t>
      </w:r>
    </w:p>
    <w:p w:rsidR="00000000" w:rsidDel="00000000" w:rsidP="00000000" w:rsidRDefault="00000000" w:rsidRPr="00000000" w14:paraId="0000019B">
      <w:pPr>
        <w:rPr>
          <w:b w:val="1"/>
          <w:color w:val="313131"/>
          <w:highlight w:val="white"/>
        </w:rPr>
      </w:pPr>
      <w:r w:rsidDel="00000000" w:rsidR="00000000" w:rsidRPr="00000000">
        <w:rPr>
          <w:rtl w:val="0"/>
        </w:rPr>
      </w:r>
    </w:p>
    <w:p w:rsidR="00000000" w:rsidDel="00000000" w:rsidP="00000000" w:rsidRDefault="00000000" w:rsidRPr="00000000" w14:paraId="0000019C">
      <w:pPr>
        <w:rPr>
          <w:color w:val="313131"/>
          <w:highlight w:val="white"/>
        </w:rPr>
      </w:pPr>
      <w:r w:rsidDel="00000000" w:rsidR="00000000" w:rsidRPr="00000000">
        <w:rPr>
          <w:b w:val="1"/>
          <w:color w:val="313131"/>
          <w:highlight w:val="white"/>
          <w:rtl w:val="0"/>
        </w:rPr>
        <w:t xml:space="preserve">Exhaustive enumeration</w:t>
      </w:r>
      <w:r w:rsidDel="00000000" w:rsidR="00000000" w:rsidRPr="00000000">
        <w:rPr>
          <w:color w:val="313131"/>
          <w:highlight w:val="white"/>
          <w:rtl w:val="0"/>
        </w:rPr>
        <w:t xml:space="preserve"> is the process used to guess a value for a solution, check whether the solution is correct, and keep guessing until a solution is found or all possible values have been guessed. It is a type of algorithm that often implements looping programs. </w:t>
      </w:r>
    </w:p>
    <w:p w:rsidR="00000000" w:rsidDel="00000000" w:rsidP="00000000" w:rsidRDefault="00000000" w:rsidRPr="00000000" w14:paraId="0000019D">
      <w:pPr>
        <w:rPr>
          <w:b w:val="1"/>
          <w:color w:val="313131"/>
          <w:highlight w:val="white"/>
        </w:rPr>
      </w:pPr>
      <w:r w:rsidDel="00000000" w:rsidR="00000000" w:rsidRPr="00000000">
        <w:rPr>
          <w:rtl w:val="0"/>
        </w:rPr>
      </w:r>
    </w:p>
    <w:p w:rsidR="00000000" w:rsidDel="00000000" w:rsidP="00000000" w:rsidRDefault="00000000" w:rsidRPr="00000000" w14:paraId="0000019E">
      <w:pPr>
        <w:rPr>
          <w:color w:val="313131"/>
          <w:highlight w:val="white"/>
        </w:rPr>
      </w:pPr>
      <w:r w:rsidDel="00000000" w:rsidR="00000000" w:rsidRPr="00000000">
        <w:rPr>
          <w:b w:val="1"/>
          <w:color w:val="313131"/>
          <w:highlight w:val="white"/>
          <w:rtl w:val="0"/>
        </w:rPr>
        <w:t xml:space="preserve">Bisection search</w:t>
      </w:r>
      <w:r w:rsidDel="00000000" w:rsidR="00000000" w:rsidRPr="00000000">
        <w:rPr>
          <w:color w:val="313131"/>
          <w:highlight w:val="white"/>
          <w:rtl w:val="0"/>
        </w:rPr>
        <w:t xml:space="preserve"> is the process used to guess a value for a solution, check whether that value is too high or too low to be correct, eliminate all other values that may be too high or too low as well, and keep guessing from the remaining values until a solution is found or all possible values have been guessed. It is a type of algorithm that often implements looping programs as well.</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943600" cy="29210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2"/>
        <w:rPr>
          <w:rFonts w:ascii="Comfortaa" w:cs="Comfortaa" w:eastAsia="Comfortaa" w:hAnsi="Comfortaa"/>
          <w:b w:val="1"/>
          <w:color w:val="313131"/>
          <w:sz w:val="36"/>
          <w:szCs w:val="36"/>
          <w:highlight w:val="white"/>
        </w:rPr>
      </w:pPr>
      <w:bookmarkStart w:colFirst="0" w:colLast="0" w:name="_cfzr2n1678gr" w:id="9"/>
      <w:bookmarkEnd w:id="9"/>
      <w:r w:rsidDel="00000000" w:rsidR="00000000" w:rsidRPr="00000000">
        <w:rPr>
          <w:rFonts w:ascii="Comfortaa" w:cs="Comfortaa" w:eastAsia="Comfortaa" w:hAnsi="Comfortaa"/>
          <w:b w:val="1"/>
          <w:sz w:val="36"/>
          <w:szCs w:val="36"/>
          <w:rtl w:val="0"/>
        </w:rPr>
        <w:t xml:space="preserve">WEEK 2</w:t>
      </w:r>
      <w:r w:rsidDel="00000000" w:rsidR="00000000" w:rsidRPr="00000000">
        <w:rPr>
          <w:rtl w:val="0"/>
        </w:rPr>
      </w:r>
    </w:p>
    <w:bookmarkStart w:colFirst="0" w:colLast="0" w:name="ktnns7exrwhp" w:id="10"/>
    <w:bookmarkEnd w:id="10"/>
    <w:p w:rsidR="00000000" w:rsidDel="00000000" w:rsidP="00000000" w:rsidRDefault="00000000" w:rsidRPr="00000000" w14:paraId="000001B9">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Binary System</w:t>
      </w:r>
      <w:r w:rsidDel="00000000" w:rsidR="00000000" w:rsidRPr="00000000">
        <w:rPr>
          <w:rtl w:val="0"/>
        </w:rPr>
      </w:r>
    </w:p>
    <w:p w:rsidR="00000000" w:rsidDel="00000000" w:rsidP="00000000" w:rsidRDefault="00000000" w:rsidRPr="00000000" w14:paraId="000001BA">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B">
      <w:pPr>
        <w:rPr>
          <w:color w:val="313131"/>
          <w:highlight w:val="white"/>
        </w:rPr>
      </w:pPr>
      <w:r w:rsidDel="00000000" w:rsidR="00000000" w:rsidRPr="00000000">
        <w:rPr>
          <w:rtl w:val="0"/>
        </w:rPr>
      </w:r>
    </w:p>
    <w:p w:rsidR="00000000" w:rsidDel="00000000" w:rsidP="00000000" w:rsidRDefault="00000000" w:rsidRPr="00000000" w14:paraId="000001BC">
      <w:pPr>
        <w:rPr>
          <w:color w:val="313131"/>
          <w:highlight w:val="white"/>
        </w:rPr>
      </w:pPr>
      <w:r w:rsidDel="00000000" w:rsidR="00000000" w:rsidRPr="00000000">
        <w:rPr>
          <w:color w:val="313131"/>
          <w:highlight w:val="white"/>
          <w:rtl w:val="0"/>
        </w:rPr>
        <w:t xml:space="preserve">Computers calculate everything using the </w:t>
      </w:r>
      <w:r w:rsidDel="00000000" w:rsidR="00000000" w:rsidRPr="00000000">
        <w:rPr>
          <w:b w:val="1"/>
          <w:color w:val="313131"/>
          <w:highlight w:val="white"/>
          <w:rtl w:val="0"/>
        </w:rPr>
        <w:t xml:space="preserve">binary system</w:t>
      </w:r>
      <w:r w:rsidDel="00000000" w:rsidR="00000000" w:rsidRPr="00000000">
        <w:rPr>
          <w:color w:val="313131"/>
          <w:highlight w:val="white"/>
          <w:rtl w:val="0"/>
        </w:rPr>
        <w:t xml:space="preserve">, a number system that uses a base of two instead of the more common base of ten. Just like numbers can be represented by the addition of powers of ten in the base ten number system, numbers can be represented by the addition of powers of two in the base two number system:</w:t>
      </w:r>
    </w:p>
    <w:p w:rsidR="00000000" w:rsidDel="00000000" w:rsidP="00000000" w:rsidRDefault="00000000" w:rsidRPr="00000000" w14:paraId="000001BD">
      <w:pPr>
        <w:rPr>
          <w:color w:val="313131"/>
          <w:highlight w:val="white"/>
        </w:rPr>
      </w:pPr>
      <w:r w:rsidDel="00000000" w:rsidR="00000000" w:rsidRPr="00000000">
        <w:rPr>
          <w:rtl w:val="0"/>
        </w:rPr>
      </w:r>
    </w:p>
    <w:p w:rsidR="00000000" w:rsidDel="00000000" w:rsidP="00000000" w:rsidRDefault="00000000" w:rsidRPr="00000000" w14:paraId="000001BE">
      <w:pPr>
        <w:rPr>
          <w:color w:val="313131"/>
          <w:highlight w:val="white"/>
        </w:rPr>
      </w:pPr>
      <w:r w:rsidDel="00000000" w:rsidR="00000000" w:rsidRPr="00000000">
        <w:rPr>
          <w:rFonts w:ascii="Courier New" w:cs="Courier New" w:eastAsia="Courier New" w:hAnsi="Courier New"/>
          <w:color w:val="313131"/>
          <w:highlight w:val="white"/>
          <w:rtl w:val="0"/>
        </w:rPr>
        <w:t xml:space="preserve">357 = (3 * 10</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(5 * 10</w:t>
      </w:r>
      <w:r w:rsidDel="00000000" w:rsidR="00000000" w:rsidRPr="00000000">
        <w:rPr>
          <w:rFonts w:ascii="Courier New" w:cs="Courier New" w:eastAsia="Courier New" w:hAnsi="Courier New"/>
          <w:color w:val="313131"/>
          <w:highlight w:val="white"/>
          <w:vertAlign w:val="superscript"/>
          <w:rtl w:val="0"/>
        </w:rPr>
        <w:t xml:space="preserve">1</w:t>
      </w:r>
      <w:r w:rsidDel="00000000" w:rsidR="00000000" w:rsidRPr="00000000">
        <w:rPr>
          <w:rFonts w:ascii="Courier New" w:cs="Courier New" w:eastAsia="Courier New" w:hAnsi="Courier New"/>
          <w:color w:val="313131"/>
          <w:highlight w:val="white"/>
          <w:rtl w:val="0"/>
        </w:rPr>
        <w:t xml:space="preserve">) + (7 * 10</w:t>
      </w:r>
      <w:r w:rsidDel="00000000" w:rsidR="00000000" w:rsidRPr="00000000">
        <w:rPr>
          <w:rFonts w:ascii="Courier New" w:cs="Courier New" w:eastAsia="Courier New" w:hAnsi="Courier New"/>
          <w:color w:val="313131"/>
          <w:highlight w:val="white"/>
          <w:vertAlign w:val="superscript"/>
          <w:rtl w:val="0"/>
        </w:rPr>
        <w:t xml:space="preserve">0</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base 10 number system</w:t>
      </w:r>
    </w:p>
    <w:p w:rsidR="00000000" w:rsidDel="00000000" w:rsidP="00000000" w:rsidRDefault="00000000" w:rsidRPr="00000000" w14:paraId="000001BF">
      <w:pPr>
        <w:rPr>
          <w:color w:val="313131"/>
          <w:highlight w:val="white"/>
        </w:rPr>
      </w:pPr>
      <w:r w:rsidDel="00000000" w:rsidR="00000000" w:rsidRPr="00000000">
        <w:rPr>
          <w:rtl w:val="0"/>
        </w:rPr>
      </w:r>
    </w:p>
    <w:p w:rsidR="00000000" w:rsidDel="00000000" w:rsidP="00000000" w:rsidRDefault="00000000" w:rsidRPr="00000000" w14:paraId="000001C0">
      <w:pPr>
        <w:rPr>
          <w:color w:val="313131"/>
          <w:highlight w:val="white"/>
        </w:rPr>
      </w:pPr>
      <w:r w:rsidDel="00000000" w:rsidR="00000000" w:rsidRPr="00000000">
        <w:rPr>
          <w:rFonts w:ascii="Courier New" w:cs="Courier New" w:eastAsia="Courier New" w:hAnsi="Courier New"/>
          <w:color w:val="313131"/>
          <w:highlight w:val="white"/>
          <w:rtl w:val="0"/>
        </w:rPr>
        <w:t xml:space="preserve">357 = 2</w:t>
      </w:r>
      <w:r w:rsidDel="00000000" w:rsidR="00000000" w:rsidRPr="00000000">
        <w:rPr>
          <w:rFonts w:ascii="Courier New" w:cs="Courier New" w:eastAsia="Courier New" w:hAnsi="Courier New"/>
          <w:color w:val="313131"/>
          <w:highlight w:val="white"/>
          <w:vertAlign w:val="superscript"/>
          <w:rtl w:val="0"/>
        </w:rPr>
        <w:t xml:space="preserve">8</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7</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6</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5</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4</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1</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0</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base 2 number system </w:t>
      </w:r>
    </w:p>
    <w:p w:rsidR="00000000" w:rsidDel="00000000" w:rsidP="00000000" w:rsidRDefault="00000000" w:rsidRPr="00000000" w14:paraId="000001C1">
      <w:pPr>
        <w:rPr>
          <w:color w:val="313131"/>
          <w:highlight w:val="white"/>
        </w:rPr>
      </w:pPr>
      <w:r w:rsidDel="00000000" w:rsidR="00000000" w:rsidRPr="00000000">
        <w:rPr>
          <w:rtl w:val="0"/>
        </w:rPr>
      </w:r>
    </w:p>
    <w:p w:rsidR="00000000" w:rsidDel="00000000" w:rsidP="00000000" w:rsidRDefault="00000000" w:rsidRPr="00000000" w14:paraId="000001C2">
      <w:pPr>
        <w:rPr>
          <w:color w:val="313131"/>
          <w:highlight w:val="white"/>
        </w:rPr>
      </w:pPr>
      <w:r w:rsidDel="00000000" w:rsidR="00000000" w:rsidRPr="00000000">
        <w:rPr>
          <w:color w:val="313131"/>
          <w:highlight w:val="white"/>
          <w:rtl w:val="0"/>
        </w:rPr>
        <w:t xml:space="preserve">In binary, the number shown above (357) would be written 101100101. 1s indicate the power of two is “on,” or counted, while 0s indicate the power of two is “off,” or not counted (like, 357 is 256 + 64 + 32 + 4 + 1).</w:t>
      </w:r>
    </w:p>
    <w:p w:rsidR="00000000" w:rsidDel="00000000" w:rsidP="00000000" w:rsidRDefault="00000000" w:rsidRPr="00000000" w14:paraId="000001C3">
      <w:pPr>
        <w:rPr>
          <w:color w:val="313131"/>
          <w:highlight w:val="white"/>
        </w:rPr>
      </w:pPr>
      <w:r w:rsidDel="00000000" w:rsidR="00000000" w:rsidRPr="00000000">
        <w:rPr>
          <w:rtl w:val="0"/>
        </w:rPr>
      </w:r>
    </w:p>
    <w:p w:rsidR="00000000" w:rsidDel="00000000" w:rsidP="00000000" w:rsidRDefault="00000000" w:rsidRPr="00000000" w14:paraId="000001C4">
      <w:pPr>
        <w:rPr>
          <w:color w:val="313131"/>
          <w:highlight w:val="white"/>
        </w:rPr>
      </w:pPr>
      <w:r w:rsidDel="00000000" w:rsidR="00000000" w:rsidRPr="00000000">
        <w:rPr>
          <w:color w:val="313131"/>
          <w:highlight w:val="white"/>
          <w:rtl w:val="0"/>
        </w:rPr>
        <w:t xml:space="preserve">Just like in the base ten number system, where numbers divided by ten have all of their digits shifted to the right by one, numbers divided by two in the base two number system do the same thing as well:</w:t>
      </w:r>
    </w:p>
    <w:p w:rsidR="00000000" w:rsidDel="00000000" w:rsidP="00000000" w:rsidRDefault="00000000" w:rsidRPr="00000000" w14:paraId="000001C5">
      <w:pPr>
        <w:rPr>
          <w:color w:val="313131"/>
          <w:highlight w:val="white"/>
        </w:rPr>
      </w:pPr>
      <w:r w:rsidDel="00000000" w:rsidR="00000000" w:rsidRPr="00000000">
        <w:rPr>
          <w:rtl w:val="0"/>
        </w:rPr>
      </w:r>
    </w:p>
    <w:p w:rsidR="00000000" w:rsidDel="00000000" w:rsidP="00000000" w:rsidRDefault="00000000" w:rsidRPr="00000000" w14:paraId="000001C6">
      <w:pPr>
        <w:rPr>
          <w:color w:val="313131"/>
          <w:highlight w:val="white"/>
        </w:rPr>
      </w:pPr>
      <w:r w:rsidDel="00000000" w:rsidR="00000000" w:rsidRPr="00000000">
        <w:rPr>
          <w:rFonts w:ascii="Courier New" w:cs="Courier New" w:eastAsia="Courier New" w:hAnsi="Courier New"/>
          <w:color w:val="313131"/>
          <w:highlight w:val="white"/>
          <w:rtl w:val="0"/>
        </w:rPr>
        <w:t xml:space="preserve">4326 // 10 = 432     </w:t>
      </w:r>
      <w:r w:rsidDel="00000000" w:rsidR="00000000" w:rsidRPr="00000000">
        <w:rPr>
          <w:color w:val="313131"/>
          <w:highlight w:val="white"/>
          <w:rtl w:val="0"/>
        </w:rPr>
        <w:t xml:space="preserve">- 4326 divided by 10 is 432 (ignoring the remainder)</w:t>
      </w:r>
    </w:p>
    <w:p w:rsidR="00000000" w:rsidDel="00000000" w:rsidP="00000000" w:rsidRDefault="00000000" w:rsidRPr="00000000" w14:paraId="000001C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C8">
      <w:pPr>
        <w:rPr>
          <w:color w:val="313131"/>
          <w:highlight w:val="white"/>
        </w:rPr>
      </w:pPr>
      <w:r w:rsidDel="00000000" w:rsidR="00000000" w:rsidRPr="00000000">
        <w:rPr>
          <w:rFonts w:ascii="Courier New" w:cs="Courier New" w:eastAsia="Courier New" w:hAnsi="Courier New"/>
          <w:color w:val="313131"/>
          <w:highlight w:val="white"/>
          <w:rtl w:val="0"/>
        </w:rPr>
        <w:t xml:space="preserve">10011 // 2 = 1001    </w:t>
      </w:r>
      <w:r w:rsidDel="00000000" w:rsidR="00000000" w:rsidRPr="00000000">
        <w:rPr>
          <w:color w:val="313131"/>
          <w:highlight w:val="white"/>
          <w:rtl w:val="0"/>
        </w:rPr>
        <w:t xml:space="preserve">- </w:t>
      </w:r>
      <w:r w:rsidDel="00000000" w:rsidR="00000000" w:rsidRPr="00000000">
        <w:rPr>
          <w:color w:val="313131"/>
          <w:highlight w:val="white"/>
          <w:rtl w:val="0"/>
        </w:rPr>
        <w:t xml:space="preserve">in binary, 10011 divided by 2 is 1001 (ignoring the remainder)</w:t>
      </w:r>
      <w:r w:rsidDel="00000000" w:rsidR="00000000" w:rsidRPr="00000000">
        <w:rPr>
          <w:rtl w:val="0"/>
        </w:rPr>
      </w:r>
    </w:p>
    <w:p w:rsidR="00000000" w:rsidDel="00000000" w:rsidP="00000000" w:rsidRDefault="00000000" w:rsidRPr="00000000" w14:paraId="000001C9">
      <w:pPr>
        <w:rPr>
          <w:color w:val="313131"/>
          <w:highlight w:val="white"/>
        </w:rPr>
      </w:pPr>
      <w:r w:rsidDel="00000000" w:rsidR="00000000" w:rsidRPr="00000000">
        <w:rPr>
          <w:rtl w:val="0"/>
        </w:rPr>
      </w:r>
    </w:p>
    <w:p w:rsidR="00000000" w:rsidDel="00000000" w:rsidP="00000000" w:rsidRDefault="00000000" w:rsidRPr="00000000" w14:paraId="000001CA">
      <w:pPr>
        <w:rPr>
          <w:color w:val="313131"/>
          <w:highlight w:val="white"/>
        </w:rPr>
      </w:pPr>
      <w:r w:rsidDel="00000000" w:rsidR="00000000" w:rsidRPr="00000000">
        <w:rPr>
          <w:color w:val="313131"/>
          <w:highlight w:val="white"/>
          <w:rtl w:val="0"/>
        </w:rPr>
        <w:t xml:space="preserve">To represent decimals or fractions in binary, multiply the desired decimal or fraction by a power of two that will make it a whole number. Convert that whole number into binary form and then divide the binary form by the same power of two used to make the decimal or fraction a whole number:</w:t>
      </w:r>
    </w:p>
    <w:p w:rsidR="00000000" w:rsidDel="00000000" w:rsidP="00000000" w:rsidRDefault="00000000" w:rsidRPr="00000000" w14:paraId="000001CB">
      <w:pPr>
        <w:rPr>
          <w:color w:val="313131"/>
          <w:highlight w:val="white"/>
        </w:rPr>
      </w:pPr>
      <w:r w:rsidDel="00000000" w:rsidR="00000000" w:rsidRPr="00000000">
        <w:rPr>
          <w:rtl w:val="0"/>
        </w:rPr>
      </w:r>
    </w:p>
    <w:p w:rsidR="00000000" w:rsidDel="00000000" w:rsidP="00000000" w:rsidRDefault="00000000" w:rsidRPr="00000000" w14:paraId="000001CC">
      <w:pPr>
        <w:rPr>
          <w:color w:val="313131"/>
          <w:highlight w:val="white"/>
        </w:rPr>
      </w:pPr>
      <w:r w:rsidDel="00000000" w:rsidR="00000000" w:rsidRPr="00000000">
        <w:rPr>
          <w:rFonts w:ascii="Cousine" w:cs="Cousine" w:eastAsia="Cousine" w:hAnsi="Cousine"/>
          <w:color w:val="313131"/>
          <w:highlight w:val="white"/>
          <w:rtl w:val="0"/>
        </w:rPr>
        <w:t xml:space="preserve">⅜ = 0.375 = (3 * 10</w:t>
      </w:r>
      <w:r w:rsidDel="00000000" w:rsidR="00000000" w:rsidRPr="00000000">
        <w:rPr>
          <w:rFonts w:ascii="Courier New" w:cs="Courier New" w:eastAsia="Courier New" w:hAnsi="Courier New"/>
          <w:color w:val="313131"/>
          <w:highlight w:val="white"/>
          <w:vertAlign w:val="superscript"/>
          <w:rtl w:val="0"/>
        </w:rPr>
        <w:t xml:space="preserve">-1</w:t>
      </w:r>
      <w:r w:rsidDel="00000000" w:rsidR="00000000" w:rsidRPr="00000000">
        <w:rPr>
          <w:rFonts w:ascii="Courier New" w:cs="Courier New" w:eastAsia="Courier New" w:hAnsi="Courier New"/>
          <w:color w:val="313131"/>
          <w:highlight w:val="white"/>
          <w:rtl w:val="0"/>
        </w:rPr>
        <w:t xml:space="preserve">) + (7 * 10</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(5 * 10</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rtl w:val="0"/>
        </w:rPr>
      </w:r>
    </w:p>
    <w:p w:rsidR="00000000" w:rsidDel="00000000" w:rsidP="00000000" w:rsidRDefault="00000000" w:rsidRPr="00000000" w14:paraId="000001C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CE">
      <w:pPr>
        <w:rPr>
          <w:color w:val="313131"/>
          <w:highlight w:val="white"/>
        </w:rPr>
      </w:pPr>
      <w:r w:rsidDel="00000000" w:rsidR="00000000" w:rsidRPr="00000000">
        <w:rPr>
          <w:rFonts w:ascii="Courier New" w:cs="Courier New" w:eastAsia="Courier New" w:hAnsi="Courier New"/>
          <w:color w:val="313131"/>
          <w:highlight w:val="white"/>
          <w:rtl w:val="0"/>
        </w:rPr>
        <w:t xml:space="preserve">0.375 * 2</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 3     </w:t>
      </w:r>
      <w:r w:rsidDel="00000000" w:rsidR="00000000" w:rsidRPr="00000000">
        <w:rPr>
          <w:color w:val="313131"/>
          <w:highlight w:val="white"/>
          <w:rtl w:val="0"/>
        </w:rPr>
        <w:t xml:space="preserve">- multiply the decimal by 2</w:t>
      </w:r>
      <w:r w:rsidDel="00000000" w:rsidR="00000000" w:rsidRPr="00000000">
        <w:rPr>
          <w:color w:val="313131"/>
          <w:highlight w:val="white"/>
          <w:vertAlign w:val="superscript"/>
          <w:rtl w:val="0"/>
        </w:rPr>
        <w:t xml:space="preserve">3</w:t>
      </w:r>
      <w:r w:rsidDel="00000000" w:rsidR="00000000" w:rsidRPr="00000000">
        <w:rPr>
          <w:color w:val="313131"/>
          <w:highlight w:val="white"/>
          <w:rtl w:val="0"/>
        </w:rPr>
        <w:t xml:space="preserve"> to make it a whole number (3)</w:t>
      </w:r>
    </w:p>
    <w:p w:rsidR="00000000" w:rsidDel="00000000" w:rsidP="00000000" w:rsidRDefault="00000000" w:rsidRPr="00000000" w14:paraId="000001C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D0">
      <w:pPr>
        <w:rPr>
          <w:color w:val="313131"/>
          <w:highlight w:val="white"/>
        </w:rPr>
      </w:pPr>
      <w:r w:rsidDel="00000000" w:rsidR="00000000" w:rsidRPr="00000000">
        <w:rPr>
          <w:rFonts w:ascii="Courier New" w:cs="Courier New" w:eastAsia="Courier New" w:hAnsi="Courier New"/>
          <w:color w:val="313131"/>
          <w:highlight w:val="white"/>
          <w:rtl w:val="0"/>
        </w:rPr>
        <w:t xml:space="preserve">3 = 11            </w:t>
      </w:r>
      <w:r w:rsidDel="00000000" w:rsidR="00000000" w:rsidRPr="00000000">
        <w:rPr>
          <w:color w:val="313131"/>
          <w:highlight w:val="white"/>
          <w:rtl w:val="0"/>
        </w:rPr>
        <w:t xml:space="preserve"> - convert 3 to binary (11)</w:t>
      </w:r>
    </w:p>
    <w:p w:rsidR="00000000" w:rsidDel="00000000" w:rsidP="00000000" w:rsidRDefault="00000000" w:rsidRPr="00000000" w14:paraId="000001D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D2">
      <w:pPr>
        <w:rPr>
          <w:color w:val="313131"/>
          <w:highlight w:val="white"/>
        </w:rPr>
      </w:pPr>
      <w:r w:rsidDel="00000000" w:rsidR="00000000" w:rsidRPr="00000000">
        <w:rPr>
          <w:rFonts w:ascii="Courier New" w:cs="Courier New" w:eastAsia="Courier New" w:hAnsi="Courier New"/>
          <w:color w:val="313131"/>
          <w:highlight w:val="white"/>
          <w:rtl w:val="0"/>
        </w:rPr>
        <w:t xml:space="preserve">11/2</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 0.011     </w:t>
      </w:r>
      <w:r w:rsidDel="00000000" w:rsidR="00000000" w:rsidRPr="00000000">
        <w:rPr>
          <w:color w:val="313131"/>
          <w:highlight w:val="white"/>
          <w:rtl w:val="0"/>
        </w:rPr>
        <w:t xml:space="preserve"> - divide 11 by 2</w:t>
      </w:r>
      <w:r w:rsidDel="00000000" w:rsidR="00000000" w:rsidRPr="00000000">
        <w:rPr>
          <w:color w:val="313131"/>
          <w:highlight w:val="white"/>
          <w:vertAlign w:val="superscript"/>
          <w:rtl w:val="0"/>
        </w:rPr>
        <w:t xml:space="preserve">3</w:t>
      </w:r>
      <w:r w:rsidDel="00000000" w:rsidR="00000000" w:rsidRPr="00000000">
        <w:rPr>
          <w:color w:val="313131"/>
          <w:highlight w:val="white"/>
          <w:rtl w:val="0"/>
        </w:rPr>
        <w:t xml:space="preserve"> (simply shift all the digits to the right three times)</w:t>
      </w:r>
    </w:p>
    <w:p w:rsidR="00000000" w:rsidDel="00000000" w:rsidP="00000000" w:rsidRDefault="00000000" w:rsidRPr="00000000" w14:paraId="000001D3">
      <w:pPr>
        <w:rPr>
          <w:color w:val="313131"/>
          <w:highlight w:val="white"/>
        </w:rPr>
      </w:pPr>
      <w:r w:rsidDel="00000000" w:rsidR="00000000" w:rsidRPr="00000000">
        <w:rPr>
          <w:rtl w:val="0"/>
        </w:rPr>
      </w:r>
    </w:p>
    <w:p w:rsidR="00000000" w:rsidDel="00000000" w:rsidP="00000000" w:rsidRDefault="00000000" w:rsidRPr="00000000" w14:paraId="000001D4">
      <w:pPr>
        <w:rPr>
          <w:color w:val="313131"/>
          <w:highlight w:val="white"/>
        </w:rPr>
      </w:pPr>
      <w:r w:rsidDel="00000000" w:rsidR="00000000" w:rsidRPr="00000000">
        <w:rPr>
          <w:color w:val="313131"/>
          <w:highlight w:val="white"/>
          <w:rtl w:val="0"/>
        </w:rPr>
        <w:t xml:space="preserve">Some implications of representing fractions in binary include:</w:t>
      </w:r>
    </w:p>
    <w:p w:rsidR="00000000" w:rsidDel="00000000" w:rsidP="00000000" w:rsidRDefault="00000000" w:rsidRPr="00000000" w14:paraId="000001D5">
      <w:pPr>
        <w:rPr>
          <w:color w:val="313131"/>
          <w:highlight w:val="white"/>
        </w:rPr>
      </w:pPr>
      <w:r w:rsidDel="00000000" w:rsidR="00000000" w:rsidRPr="00000000">
        <w:rPr>
          <w:rtl w:val="0"/>
        </w:rPr>
      </w:r>
    </w:p>
    <w:p w:rsidR="00000000" w:rsidDel="00000000" w:rsidP="00000000" w:rsidRDefault="00000000" w:rsidRPr="00000000" w14:paraId="000001D6">
      <w:pPr>
        <w:numPr>
          <w:ilvl w:val="0"/>
          <w:numId w:val="19"/>
        </w:numPr>
        <w:ind w:left="720" w:hanging="360"/>
        <w:rPr>
          <w:color w:val="313131"/>
          <w:highlight w:val="white"/>
        </w:rPr>
      </w:pPr>
      <w:r w:rsidDel="00000000" w:rsidR="00000000" w:rsidRPr="00000000">
        <w:rPr>
          <w:color w:val="313131"/>
          <w:highlight w:val="white"/>
          <w:rtl w:val="0"/>
        </w:rPr>
        <w:t xml:space="preserve">If there is no power of two that when multiplied by the fraction will make it a whole number, the binary representation of that fraction will always be an approximation. </w:t>
      </w:r>
      <w:r w:rsidDel="00000000" w:rsidR="00000000" w:rsidRPr="00000000">
        <w:rPr>
          <w:rtl w:val="0"/>
        </w:rPr>
      </w:r>
    </w:p>
    <w:p w:rsidR="00000000" w:rsidDel="00000000" w:rsidP="00000000" w:rsidRDefault="00000000" w:rsidRPr="00000000" w14:paraId="000001D7">
      <w:pPr>
        <w:numPr>
          <w:ilvl w:val="0"/>
          <w:numId w:val="19"/>
        </w:numPr>
        <w:ind w:left="720" w:hanging="360"/>
        <w:rPr>
          <w:color w:val="313131"/>
          <w:highlight w:val="white"/>
        </w:rPr>
      </w:pPr>
      <w:r w:rsidDel="00000000" w:rsidR="00000000" w:rsidRPr="00000000">
        <w:rPr>
          <w:color w:val="313131"/>
          <w:highlight w:val="white"/>
          <w:rtl w:val="0"/>
        </w:rPr>
        <w:t xml:space="preserve">Because of that, it is better to avoid comparing two floats to each other with a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since their binary representations may not always be exactly the same. It’s better to compare fractions by </w:t>
      </w:r>
      <w:r w:rsidDel="00000000" w:rsidR="00000000" w:rsidRPr="00000000">
        <w:rPr>
          <w:rFonts w:ascii="Courier New" w:cs="Courier New" w:eastAsia="Courier New" w:hAnsi="Courier New"/>
          <w:color w:val="313131"/>
          <w:highlight w:val="white"/>
          <w:rtl w:val="0"/>
        </w:rPr>
        <w:t xml:space="preserve">abs(fraction_A - fraction_B) &lt;= some_small_number</w:t>
      </w:r>
      <w:r w:rsidDel="00000000" w:rsidR="00000000" w:rsidRPr="00000000">
        <w:rPr>
          <w:color w:val="313131"/>
          <w:highlight w:val="white"/>
          <w:rtl w:val="0"/>
        </w:rPr>
        <w:t xml:space="preserve"> or some other alternative method.</w:t>
      </w:r>
      <w:r w:rsidDel="00000000" w:rsidR="00000000" w:rsidRPr="00000000">
        <w:rPr>
          <w:rtl w:val="0"/>
        </w:rPr>
      </w:r>
    </w:p>
    <w:p w:rsidR="00000000" w:rsidDel="00000000" w:rsidP="00000000" w:rsidRDefault="00000000" w:rsidRPr="00000000" w14:paraId="000001D8">
      <w:pPr>
        <w:rPr>
          <w:color w:val="313131"/>
          <w:highlight w:val="white"/>
        </w:rPr>
      </w:pPr>
      <w:r w:rsidDel="00000000" w:rsidR="00000000" w:rsidRPr="00000000">
        <w:rPr>
          <w:rtl w:val="0"/>
        </w:rPr>
      </w:r>
    </w:p>
    <w:p w:rsidR="00000000" w:rsidDel="00000000" w:rsidP="00000000" w:rsidRDefault="00000000" w:rsidRPr="00000000" w14:paraId="000001D9">
      <w:pPr>
        <w:rPr>
          <w:color w:val="313131"/>
          <w:highlight w:val="white"/>
        </w:rPr>
      </w:pPr>
      <w:r w:rsidDel="00000000" w:rsidR="00000000" w:rsidRPr="00000000">
        <w:rPr>
          <w:rtl w:val="0"/>
        </w:rPr>
      </w:r>
    </w:p>
    <w:bookmarkStart w:colFirst="0" w:colLast="0" w:name="vvett0evg0mh" w:id="11"/>
    <w:bookmarkEnd w:id="11"/>
    <w:p w:rsidR="00000000" w:rsidDel="00000000" w:rsidP="00000000" w:rsidRDefault="00000000" w:rsidRPr="00000000" w14:paraId="000001DA">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Functions</w:t>
      </w:r>
      <w:r w:rsidDel="00000000" w:rsidR="00000000" w:rsidRPr="00000000">
        <w:rPr>
          <w:rtl w:val="0"/>
        </w:rPr>
      </w:r>
    </w:p>
    <w:p w:rsidR="00000000" w:rsidDel="00000000" w:rsidP="00000000" w:rsidRDefault="00000000" w:rsidRPr="00000000" w14:paraId="000001DB">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rPr>
          <w:color w:val="313131"/>
          <w:highlight w:val="white"/>
        </w:rPr>
      </w:pPr>
      <w:r w:rsidDel="00000000" w:rsidR="00000000" w:rsidRPr="00000000">
        <w:rPr>
          <w:rtl w:val="0"/>
        </w:rPr>
      </w:r>
    </w:p>
    <w:p w:rsidR="00000000" w:rsidDel="00000000" w:rsidP="00000000" w:rsidRDefault="00000000" w:rsidRPr="00000000" w14:paraId="000001DD">
      <w:pPr>
        <w:rPr>
          <w:color w:val="313131"/>
          <w:highlight w:val="white"/>
        </w:rPr>
      </w:pPr>
      <w:r w:rsidDel="00000000" w:rsidR="00000000" w:rsidRPr="00000000">
        <w:rPr>
          <w:rtl w:val="0"/>
        </w:rPr>
      </w:r>
    </w:p>
    <w:p w:rsidR="00000000" w:rsidDel="00000000" w:rsidP="00000000" w:rsidRDefault="00000000" w:rsidRPr="00000000" w14:paraId="000001DE">
      <w:pPr>
        <w:numPr>
          <w:ilvl w:val="0"/>
          <w:numId w:val="7"/>
        </w:numPr>
        <w:ind w:left="720" w:hanging="360"/>
        <w:rPr>
          <w:color w:val="313131"/>
          <w:highlight w:val="white"/>
        </w:rPr>
      </w:pPr>
      <w:r w:rsidDel="00000000" w:rsidR="00000000" w:rsidRPr="00000000">
        <w:rPr>
          <w:color w:val="313131"/>
          <w:highlight w:val="white"/>
          <w:rtl w:val="0"/>
        </w:rPr>
        <w:t xml:space="preserve">In programming, </w:t>
      </w:r>
      <w:r w:rsidDel="00000000" w:rsidR="00000000" w:rsidRPr="00000000">
        <w:rPr>
          <w:b w:val="1"/>
          <w:color w:val="313131"/>
          <w:highlight w:val="white"/>
          <w:rtl w:val="0"/>
        </w:rPr>
        <w:t xml:space="preserve">abstraction</w:t>
      </w:r>
      <w:r w:rsidDel="00000000" w:rsidR="00000000" w:rsidRPr="00000000">
        <w:rPr>
          <w:color w:val="313131"/>
          <w:highlight w:val="white"/>
          <w:rtl w:val="0"/>
        </w:rPr>
        <w:t xml:space="preserve"> refers to the idea not necessarily knowing (exactly) how something works but knowing how to properly use it instead. For example, you may not know what a module of code consists of or how it was built, but you can still use it to achieve your intended results if you know how to use it and what to use it for. </w:t>
      </w:r>
      <w:r w:rsidDel="00000000" w:rsidR="00000000" w:rsidRPr="00000000">
        <w:rPr>
          <w:rtl w:val="0"/>
        </w:rPr>
      </w:r>
    </w:p>
    <w:p w:rsidR="00000000" w:rsidDel="00000000" w:rsidP="00000000" w:rsidRDefault="00000000" w:rsidRPr="00000000" w14:paraId="000001DF">
      <w:pPr>
        <w:rPr>
          <w:color w:val="313131"/>
          <w:highlight w:val="white"/>
        </w:rPr>
      </w:pPr>
      <w:r w:rsidDel="00000000" w:rsidR="00000000" w:rsidRPr="00000000">
        <w:rPr>
          <w:rtl w:val="0"/>
        </w:rPr>
      </w:r>
    </w:p>
    <w:p w:rsidR="00000000" w:rsidDel="00000000" w:rsidP="00000000" w:rsidRDefault="00000000" w:rsidRPr="00000000" w14:paraId="000001E0">
      <w:pPr>
        <w:numPr>
          <w:ilvl w:val="0"/>
          <w:numId w:val="14"/>
        </w:numPr>
        <w:ind w:left="720" w:hanging="360"/>
        <w:rPr>
          <w:color w:val="313131"/>
          <w:highlight w:val="white"/>
        </w:rPr>
      </w:pPr>
      <w:r w:rsidDel="00000000" w:rsidR="00000000" w:rsidRPr="00000000">
        <w:rPr>
          <w:b w:val="1"/>
          <w:color w:val="313131"/>
          <w:highlight w:val="white"/>
          <w:rtl w:val="0"/>
        </w:rPr>
        <w:t xml:space="preserve">Decomposition</w:t>
      </w:r>
      <w:r w:rsidDel="00000000" w:rsidR="00000000" w:rsidRPr="00000000">
        <w:rPr>
          <w:color w:val="313131"/>
          <w:highlight w:val="white"/>
          <w:rtl w:val="0"/>
        </w:rPr>
        <w:t xml:space="preserve"> refers to the idea of breaking a problem down into smaller, self-contained pieces. For example, you may divide a very large code project into smaller, individual pieces of code that you can later combine to achieve a finished project. </w:t>
      </w:r>
      <w:r w:rsidDel="00000000" w:rsidR="00000000" w:rsidRPr="00000000">
        <w:rPr>
          <w:rtl w:val="0"/>
        </w:rPr>
      </w:r>
    </w:p>
    <w:p w:rsidR="00000000" w:rsidDel="00000000" w:rsidP="00000000" w:rsidRDefault="00000000" w:rsidRPr="00000000" w14:paraId="000001E1">
      <w:pPr>
        <w:rPr>
          <w:color w:val="313131"/>
          <w:highlight w:val="white"/>
        </w:rPr>
      </w:pPr>
      <w:r w:rsidDel="00000000" w:rsidR="00000000" w:rsidRPr="00000000">
        <w:rPr>
          <w:rtl w:val="0"/>
        </w:rPr>
      </w:r>
    </w:p>
    <w:p w:rsidR="00000000" w:rsidDel="00000000" w:rsidP="00000000" w:rsidRDefault="00000000" w:rsidRPr="00000000" w14:paraId="000001E2">
      <w:pPr>
        <w:rPr>
          <w:color w:val="313131"/>
          <w:highlight w:val="white"/>
        </w:rPr>
      </w:pPr>
      <w:r w:rsidDel="00000000" w:rsidR="00000000" w:rsidRPr="00000000">
        <w:rPr>
          <w:color w:val="313131"/>
          <w:highlight w:val="white"/>
          <w:rtl w:val="0"/>
        </w:rPr>
        <w:t xml:space="preserve">Both abstraction and decomposition are important ideas that help simplify things when working with code that can easily get complicated and messy (such as in large projects). </w:t>
      </w:r>
    </w:p>
    <w:p w:rsidR="00000000" w:rsidDel="00000000" w:rsidP="00000000" w:rsidRDefault="00000000" w:rsidRPr="00000000" w14:paraId="000001E3">
      <w:pPr>
        <w:rPr>
          <w:color w:val="313131"/>
          <w:highlight w:val="white"/>
        </w:rPr>
      </w:pPr>
      <w:r w:rsidDel="00000000" w:rsidR="00000000" w:rsidRPr="00000000">
        <w:rPr>
          <w:rtl w:val="0"/>
        </w:rPr>
      </w:r>
    </w:p>
    <w:p w:rsidR="00000000" w:rsidDel="00000000" w:rsidP="00000000" w:rsidRDefault="00000000" w:rsidRPr="00000000" w14:paraId="000001E4">
      <w:pPr>
        <w:rPr>
          <w:color w:val="313131"/>
          <w:highlight w:val="white"/>
        </w:rPr>
      </w:pPr>
      <w:r w:rsidDel="00000000" w:rsidR="00000000" w:rsidRPr="00000000">
        <w:rPr>
          <w:b w:val="1"/>
          <w:color w:val="313131"/>
          <w:highlight w:val="white"/>
          <w:rtl w:val="0"/>
        </w:rPr>
        <w:t xml:space="preserve">Functions</w:t>
      </w:r>
      <w:r w:rsidDel="00000000" w:rsidR="00000000" w:rsidRPr="00000000">
        <w:rPr>
          <w:color w:val="313131"/>
          <w:highlight w:val="white"/>
          <w:rtl w:val="0"/>
        </w:rPr>
        <w:t xml:space="preserve"> are one way to implement the ideas of abstraction and decomposition in programming. Functions are reusable pieces of code that are given a name and perform calculations with the arguments they are given.</w:t>
      </w:r>
    </w:p>
    <w:p w:rsidR="00000000" w:rsidDel="00000000" w:rsidP="00000000" w:rsidRDefault="00000000" w:rsidRPr="00000000" w14:paraId="000001E5">
      <w:pPr>
        <w:rPr>
          <w:color w:val="313131"/>
          <w:highlight w:val="white"/>
        </w:rPr>
      </w:pPr>
      <w:r w:rsidDel="00000000" w:rsidR="00000000" w:rsidRPr="00000000">
        <w:rPr>
          <w:rtl w:val="0"/>
        </w:rPr>
      </w:r>
    </w:p>
    <w:p w:rsidR="00000000" w:rsidDel="00000000" w:rsidP="00000000" w:rsidRDefault="00000000" w:rsidRPr="00000000" w14:paraId="000001E6">
      <w:pPr>
        <w:rPr>
          <w:color w:val="313131"/>
          <w:highlight w:val="white"/>
        </w:rPr>
      </w:pPr>
      <w:r w:rsidDel="00000000" w:rsidR="00000000" w:rsidRPr="00000000">
        <w:rPr>
          <w:color w:val="313131"/>
          <w:highlight w:val="white"/>
          <w:rtl w:val="0"/>
        </w:rPr>
        <w:t xml:space="preserve">In Python, functions are written with the keyword </w:t>
      </w:r>
      <w:r w:rsidDel="00000000" w:rsidR="00000000" w:rsidRPr="00000000">
        <w:rPr>
          <w:rFonts w:ascii="Courier New" w:cs="Courier New" w:eastAsia="Courier New" w:hAnsi="Courier New"/>
          <w:color w:val="313131"/>
          <w:highlight w:val="white"/>
          <w:rtl w:val="0"/>
        </w:rPr>
        <w:t xml:space="preserve">def</w:t>
      </w:r>
      <w:r w:rsidDel="00000000" w:rsidR="00000000" w:rsidRPr="00000000">
        <w:rPr>
          <w:color w:val="313131"/>
          <w:highlight w:val="white"/>
          <w:rtl w:val="0"/>
        </w:rPr>
        <w:t xml:space="preserve"> followed by the function name and any arguments it may have in parentheses (multiple arguments are separated by commas):</w:t>
      </w:r>
    </w:p>
    <w:p w:rsidR="00000000" w:rsidDel="00000000" w:rsidP="00000000" w:rsidRDefault="00000000" w:rsidRPr="00000000" w14:paraId="000001E7">
      <w:pPr>
        <w:rPr>
          <w:color w:val="313131"/>
          <w:highlight w:val="white"/>
        </w:rPr>
      </w:pPr>
      <w:r w:rsidDel="00000000" w:rsidR="00000000" w:rsidRPr="00000000">
        <w:rPr>
          <w:rtl w:val="0"/>
        </w:rPr>
      </w:r>
    </w:p>
    <w:p w:rsidR="00000000" w:rsidDel="00000000" w:rsidP="00000000" w:rsidRDefault="00000000" w:rsidRPr="00000000" w14:paraId="000001E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function_name(argument 1, argument 2):</w:t>
      </w:r>
    </w:p>
    <w:p w:rsidR="00000000" w:rsidDel="00000000" w:rsidP="00000000" w:rsidRDefault="00000000" w:rsidRPr="00000000" w14:paraId="000001E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EA">
      <w:pP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1EB">
      <w:pPr>
        <w:rPr>
          <w:color w:val="313131"/>
          <w:highlight w:val="white"/>
        </w:rPr>
      </w:pPr>
      <w:r w:rsidDel="00000000" w:rsidR="00000000" w:rsidRPr="00000000">
        <w:rPr>
          <w:color w:val="313131"/>
          <w:highlight w:val="white"/>
          <w:rtl w:val="0"/>
        </w:rPr>
        <w:t xml:space="preserve">The first line of a function ends with a colon and the following lines of a function (which consist of expressions) are indented. Arguments are the values given to functions to work with. Inside functions, arguments are known as </w:t>
      </w:r>
      <w:r w:rsidDel="00000000" w:rsidR="00000000" w:rsidRPr="00000000">
        <w:rPr>
          <w:b w:val="1"/>
          <w:color w:val="313131"/>
          <w:highlight w:val="white"/>
          <w:rtl w:val="0"/>
        </w:rPr>
        <w:t xml:space="preserve">parameters</w:t>
      </w:r>
      <w:r w:rsidDel="00000000" w:rsidR="00000000" w:rsidRPr="00000000">
        <w:rPr>
          <w:color w:val="313131"/>
          <w:highlight w:val="white"/>
          <w:rtl w:val="0"/>
        </w:rPr>
        <w:t xml:space="preserve">. Parameters serve as placeholder variables for the function to perform calculations with:</w:t>
      </w:r>
    </w:p>
    <w:p w:rsidR="00000000" w:rsidDel="00000000" w:rsidP="00000000" w:rsidRDefault="00000000" w:rsidRPr="00000000" w14:paraId="000001EC">
      <w:pPr>
        <w:rPr>
          <w:color w:val="313131"/>
          <w:highlight w:val="white"/>
        </w:rPr>
      </w:pPr>
      <w:r w:rsidDel="00000000" w:rsidR="00000000" w:rsidRPr="00000000">
        <w:rPr>
          <w:rtl w:val="0"/>
        </w:rPr>
      </w:r>
    </w:p>
    <w:p w:rsidR="00000000" w:rsidDel="00000000" w:rsidP="00000000" w:rsidRDefault="00000000" w:rsidRPr="00000000" w14:paraId="000001E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add_this(number_1, number_2):</w:t>
      </w:r>
    </w:p>
    <w:p w:rsidR="00000000" w:rsidDel="00000000" w:rsidP="00000000" w:rsidRDefault="00000000" w:rsidRPr="00000000" w14:paraId="000001E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total = number_1 + number_2</w:t>
      </w:r>
    </w:p>
    <w:p w:rsidR="00000000" w:rsidDel="00000000" w:rsidP="00000000" w:rsidRDefault="00000000" w:rsidRPr="00000000" w14:paraId="000001E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return(total)</w:t>
      </w:r>
    </w:p>
    <w:p w:rsidR="00000000" w:rsidDel="00000000" w:rsidP="00000000" w:rsidRDefault="00000000" w:rsidRPr="00000000" w14:paraId="000001F0">
      <w:pPr>
        <w:rPr>
          <w:color w:val="313131"/>
          <w:highlight w:val="white"/>
        </w:rPr>
      </w:pPr>
      <w:r w:rsidDel="00000000" w:rsidR="00000000" w:rsidRPr="00000000">
        <w:rPr>
          <w:rtl w:val="0"/>
        </w:rPr>
      </w:r>
    </w:p>
    <w:p w:rsidR="00000000" w:rsidDel="00000000" w:rsidP="00000000" w:rsidRDefault="00000000" w:rsidRPr="00000000" w14:paraId="000001F1">
      <w:pPr>
        <w:rPr>
          <w:color w:val="313131"/>
          <w:highlight w:val="white"/>
        </w:rPr>
      </w:pPr>
      <w:r w:rsidDel="00000000" w:rsidR="00000000" w:rsidRPr="00000000">
        <w:rPr>
          <w:color w:val="313131"/>
          <w:highlight w:val="white"/>
          <w:rtl w:val="0"/>
        </w:rPr>
        <w:t xml:space="preserve">Functions are called (or </w:t>
      </w:r>
      <w:r w:rsidDel="00000000" w:rsidR="00000000" w:rsidRPr="00000000">
        <w:rPr>
          <w:b w:val="1"/>
          <w:color w:val="313131"/>
          <w:highlight w:val="white"/>
          <w:rtl w:val="0"/>
        </w:rPr>
        <w:t xml:space="preserve">invoked</w:t>
      </w:r>
      <w:r w:rsidDel="00000000" w:rsidR="00000000" w:rsidRPr="00000000">
        <w:rPr>
          <w:color w:val="313131"/>
          <w:highlight w:val="white"/>
          <w:rtl w:val="0"/>
        </w:rPr>
        <w:t xml:space="preserve">) by simply typing the function name and including any parameters it uses:</w:t>
      </w:r>
    </w:p>
    <w:p w:rsidR="00000000" w:rsidDel="00000000" w:rsidP="00000000" w:rsidRDefault="00000000" w:rsidRPr="00000000" w14:paraId="000001F2">
      <w:pPr>
        <w:rPr>
          <w:color w:val="313131"/>
          <w:highlight w:val="white"/>
        </w:rPr>
      </w:pPr>
      <w:r w:rsidDel="00000000" w:rsidR="00000000" w:rsidRPr="00000000">
        <w:rPr>
          <w:rtl w:val="0"/>
        </w:rPr>
      </w:r>
    </w:p>
    <w:p w:rsidR="00000000" w:rsidDel="00000000" w:rsidP="00000000" w:rsidRDefault="00000000" w:rsidRPr="00000000" w14:paraId="000001F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add_this(5, 8)</w:t>
      </w:r>
    </w:p>
    <w:p w:rsidR="00000000" w:rsidDel="00000000" w:rsidP="00000000" w:rsidRDefault="00000000" w:rsidRPr="00000000" w14:paraId="000001F4">
      <w:pPr>
        <w:rPr>
          <w:color w:val="313131"/>
          <w:highlight w:val="white"/>
        </w:rPr>
      </w:pPr>
      <w:r w:rsidDel="00000000" w:rsidR="00000000" w:rsidRPr="00000000">
        <w:rPr>
          <w:rtl w:val="0"/>
        </w:rPr>
      </w:r>
    </w:p>
    <w:p w:rsidR="00000000" w:rsidDel="00000000" w:rsidP="00000000" w:rsidRDefault="00000000" w:rsidRPr="00000000" w14:paraId="000001F5">
      <w:pPr>
        <w:rPr>
          <w:color w:val="313131"/>
          <w:highlight w:val="white"/>
        </w:rPr>
      </w:pPr>
      <w:r w:rsidDel="00000000" w:rsidR="00000000" w:rsidRPr="00000000">
        <w:rPr>
          <w:color w:val="313131"/>
          <w:highlight w:val="white"/>
          <w:rtl w:val="0"/>
        </w:rPr>
        <w:t xml:space="preserve">The above function will </w:t>
      </w:r>
      <w:r w:rsidDel="00000000" w:rsidR="00000000" w:rsidRPr="00000000">
        <w:rPr>
          <w:color w:val="313131"/>
          <w:highlight w:val="white"/>
          <w:rtl w:val="0"/>
        </w:rPr>
        <w:t xml:space="preserve">treat the argument</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5</w:t>
      </w:r>
      <w:r w:rsidDel="00000000" w:rsidR="00000000" w:rsidRPr="00000000">
        <w:rPr>
          <w:color w:val="313131"/>
          <w:highlight w:val="white"/>
          <w:rtl w:val="0"/>
        </w:rPr>
        <w:t xml:space="preserve"> as the parameter </w:t>
      </w:r>
      <w:r w:rsidDel="00000000" w:rsidR="00000000" w:rsidRPr="00000000">
        <w:rPr>
          <w:rFonts w:ascii="Courier New" w:cs="Courier New" w:eastAsia="Courier New" w:hAnsi="Courier New"/>
          <w:color w:val="313131"/>
          <w:highlight w:val="white"/>
          <w:rtl w:val="0"/>
        </w:rPr>
        <w:t xml:space="preserve">number_1</w:t>
      </w:r>
      <w:r w:rsidDel="00000000" w:rsidR="00000000" w:rsidRPr="00000000">
        <w:rPr>
          <w:color w:val="313131"/>
          <w:highlight w:val="white"/>
          <w:rtl w:val="0"/>
        </w:rPr>
        <w:t xml:space="preserve"> </w:t>
      </w:r>
      <w:r w:rsidDel="00000000" w:rsidR="00000000" w:rsidRPr="00000000">
        <w:rPr>
          <w:color w:val="313131"/>
          <w:highlight w:val="white"/>
          <w:rtl w:val="0"/>
        </w:rPr>
        <w:t xml:space="preserve">and the argument</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8</w:t>
      </w:r>
      <w:r w:rsidDel="00000000" w:rsidR="00000000" w:rsidRPr="00000000">
        <w:rPr>
          <w:color w:val="313131"/>
          <w:highlight w:val="white"/>
          <w:rtl w:val="0"/>
        </w:rPr>
        <w:t xml:space="preserve"> as the parameter </w:t>
      </w:r>
      <w:r w:rsidDel="00000000" w:rsidR="00000000" w:rsidRPr="00000000">
        <w:rPr>
          <w:rFonts w:ascii="Courier New" w:cs="Courier New" w:eastAsia="Courier New" w:hAnsi="Courier New"/>
          <w:color w:val="313131"/>
          <w:highlight w:val="white"/>
          <w:rtl w:val="0"/>
        </w:rPr>
        <w:t xml:space="preserve">number_2</w:t>
      </w:r>
      <w:r w:rsidDel="00000000" w:rsidR="00000000" w:rsidRPr="00000000">
        <w:rPr>
          <w:color w:val="313131"/>
          <w:highlight w:val="white"/>
          <w:rtl w:val="0"/>
        </w:rPr>
        <w:t xml:space="preserve">. Since the expressions in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add those two numbers and print the result, the example above will return the value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w:t>
      </w:r>
    </w:p>
    <w:p w:rsidR="00000000" w:rsidDel="00000000" w:rsidP="00000000" w:rsidRDefault="00000000" w:rsidRPr="00000000" w14:paraId="000001F6">
      <w:pPr>
        <w:rPr>
          <w:color w:val="313131"/>
          <w:highlight w:val="white"/>
        </w:rPr>
      </w:pPr>
      <w:r w:rsidDel="00000000" w:rsidR="00000000" w:rsidRPr="00000000">
        <w:rPr>
          <w:rtl w:val="0"/>
        </w:rPr>
      </w:r>
    </w:p>
    <w:p w:rsidR="00000000" w:rsidDel="00000000" w:rsidP="00000000" w:rsidRDefault="00000000" w:rsidRPr="00000000" w14:paraId="000001F7">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function returns the value it is given (in this case, from a function). It differs from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in that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displays values while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returns values that can be used. For example:</w:t>
      </w:r>
    </w:p>
    <w:p w:rsidR="00000000" w:rsidDel="00000000" w:rsidP="00000000" w:rsidRDefault="00000000" w:rsidRPr="00000000" w14:paraId="000001F8">
      <w:pPr>
        <w:rPr>
          <w:color w:val="313131"/>
          <w:highlight w:val="white"/>
        </w:rPr>
      </w:pPr>
      <w:r w:rsidDel="00000000" w:rsidR="00000000" w:rsidRPr="00000000">
        <w:rPr>
          <w:rtl w:val="0"/>
        </w:rPr>
      </w:r>
    </w:p>
    <w:p w:rsidR="00000000" w:rsidDel="00000000" w:rsidP="00000000" w:rsidRDefault="00000000" w:rsidRPr="00000000" w14:paraId="000001F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add_this(number_1, number_2):</w:t>
      </w:r>
    </w:p>
    <w:p w:rsidR="00000000" w:rsidDel="00000000" w:rsidP="00000000" w:rsidRDefault="00000000" w:rsidRPr="00000000" w14:paraId="000001F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total = number_1 + number_2</w:t>
      </w:r>
    </w:p>
    <w:p w:rsidR="00000000" w:rsidDel="00000000" w:rsidP="00000000" w:rsidRDefault="00000000" w:rsidRPr="00000000" w14:paraId="000001F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print(total)</w:t>
      </w:r>
    </w:p>
    <w:p w:rsidR="00000000" w:rsidDel="00000000" w:rsidP="00000000" w:rsidRDefault="00000000" w:rsidRPr="00000000" w14:paraId="000001FC">
      <w:pPr>
        <w:rPr>
          <w:color w:val="313131"/>
          <w:highlight w:val="white"/>
        </w:rPr>
      </w:pPr>
      <w:r w:rsidDel="00000000" w:rsidR="00000000" w:rsidRPr="00000000">
        <w:rPr>
          <w:rtl w:val="0"/>
        </w:rPr>
      </w:r>
    </w:p>
    <w:p w:rsidR="00000000" w:rsidDel="00000000" w:rsidP="00000000" w:rsidRDefault="00000000" w:rsidRPr="00000000" w14:paraId="000001FD">
      <w:pPr>
        <w:rPr>
          <w:color w:val="313131"/>
          <w:highlight w:val="white"/>
        </w:rPr>
      </w:pPr>
      <w:r w:rsidDel="00000000" w:rsidR="00000000" w:rsidRPr="00000000">
        <w:rPr>
          <w:rFonts w:ascii="Courier New" w:cs="Courier New" w:eastAsia="Courier New" w:hAnsi="Courier New"/>
          <w:color w:val="313131"/>
          <w:highlight w:val="white"/>
          <w:rtl w:val="0"/>
        </w:rPr>
        <w:t xml:space="preserve">some_variable = add_this(3, 8)</w:t>
      </w:r>
      <w:r w:rsidDel="00000000" w:rsidR="00000000" w:rsidRPr="00000000">
        <w:rPr>
          <w:rtl w:val="0"/>
        </w:rPr>
      </w:r>
    </w:p>
    <w:p w:rsidR="00000000" w:rsidDel="00000000" w:rsidP="00000000" w:rsidRDefault="00000000" w:rsidRPr="00000000" w14:paraId="000001FE">
      <w:pPr>
        <w:rPr>
          <w:color w:val="313131"/>
          <w:highlight w:val="white"/>
        </w:rPr>
      </w:pPr>
      <w:r w:rsidDel="00000000" w:rsidR="00000000" w:rsidRPr="00000000">
        <w:rPr>
          <w:color w:val="313131"/>
          <w:highlight w:val="white"/>
          <w:rtl w:val="0"/>
        </w:rPr>
        <w:t xml:space="preserve">When the function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is called (when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is defined), it will print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 to the console but return the value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(functions will return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color w:val="313131"/>
          <w:highlight w:val="white"/>
          <w:rtl w:val="0"/>
        </w:rPr>
        <w:t xml:space="preserve"> if they don’t contain a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will then be equal to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color w:val="313131"/>
          <w:highlight w:val="white"/>
          <w:rtl w:val="0"/>
        </w:rPr>
        <w:t xml:space="preserve"> even though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added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8</w:t>
      </w:r>
      <w:r w:rsidDel="00000000" w:rsidR="00000000" w:rsidRPr="00000000">
        <w:rPr>
          <w:color w:val="313131"/>
          <w:highlight w:val="white"/>
          <w:rtl w:val="0"/>
        </w:rPr>
        <w:t xml:space="preserve"> printed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w:t>
      </w:r>
    </w:p>
    <w:p w:rsidR="00000000" w:rsidDel="00000000" w:rsidP="00000000" w:rsidRDefault="00000000" w:rsidRPr="00000000" w14:paraId="000001FF">
      <w:pPr>
        <w:rPr>
          <w:color w:val="313131"/>
          <w:highlight w:val="white"/>
        </w:rPr>
      </w:pPr>
      <w:r w:rsidDel="00000000" w:rsidR="00000000" w:rsidRPr="00000000">
        <w:rPr>
          <w:rtl w:val="0"/>
        </w:rPr>
      </w:r>
    </w:p>
    <w:p w:rsidR="00000000" w:rsidDel="00000000" w:rsidP="00000000" w:rsidRDefault="00000000" w:rsidRPr="00000000" w14:paraId="0000020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add_this(number_1, number_2):</w:t>
      </w:r>
    </w:p>
    <w:p w:rsidR="00000000" w:rsidDel="00000000" w:rsidP="00000000" w:rsidRDefault="00000000" w:rsidRPr="00000000" w14:paraId="0000020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total = number_1 + number_2</w:t>
      </w:r>
    </w:p>
    <w:p w:rsidR="00000000" w:rsidDel="00000000" w:rsidP="00000000" w:rsidRDefault="00000000" w:rsidRPr="00000000" w14:paraId="0000020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total</w:t>
      </w:r>
    </w:p>
    <w:p w:rsidR="00000000" w:rsidDel="00000000" w:rsidP="00000000" w:rsidRDefault="00000000" w:rsidRPr="00000000" w14:paraId="00000203">
      <w:pPr>
        <w:rPr>
          <w:color w:val="313131"/>
          <w:highlight w:val="white"/>
        </w:rPr>
      </w:pPr>
      <w:r w:rsidDel="00000000" w:rsidR="00000000" w:rsidRPr="00000000">
        <w:rPr>
          <w:rtl w:val="0"/>
        </w:rPr>
      </w:r>
    </w:p>
    <w:p w:rsidR="00000000" w:rsidDel="00000000" w:rsidP="00000000" w:rsidRDefault="00000000" w:rsidRPr="00000000" w14:paraId="00000204">
      <w:pPr>
        <w:rPr>
          <w:color w:val="313131"/>
          <w:highlight w:val="white"/>
        </w:rPr>
      </w:pPr>
      <w:r w:rsidDel="00000000" w:rsidR="00000000" w:rsidRPr="00000000">
        <w:rPr>
          <w:color w:val="313131"/>
          <w:highlight w:val="white"/>
          <w:rtl w:val="0"/>
        </w:rPr>
        <w:t xml:space="preserve">In this above example, however, when the function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is called (when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is defined), it will not print any value but return the value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will then be equal to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 even though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didn’t print anything.</w:t>
      </w:r>
    </w:p>
    <w:p w:rsidR="00000000" w:rsidDel="00000000" w:rsidP="00000000" w:rsidRDefault="00000000" w:rsidRPr="00000000" w14:paraId="00000205">
      <w:pPr>
        <w:rPr>
          <w:color w:val="313131"/>
          <w:highlight w:val="white"/>
        </w:rPr>
      </w:pPr>
      <w:r w:rsidDel="00000000" w:rsidR="00000000" w:rsidRPr="00000000">
        <w:rPr>
          <w:rtl w:val="0"/>
        </w:rPr>
      </w:r>
    </w:p>
    <w:p w:rsidR="00000000" w:rsidDel="00000000" w:rsidP="00000000" w:rsidRDefault="00000000" w:rsidRPr="00000000" w14:paraId="00000206">
      <w:pPr>
        <w:numPr>
          <w:ilvl w:val="0"/>
          <w:numId w:val="1"/>
        </w:numPr>
        <w:ind w:left="720" w:hanging="360"/>
        <w:rPr>
          <w:color w:val="313131"/>
          <w:highlight w:val="white"/>
        </w:rPr>
      </w:pPr>
      <w:r w:rsidDel="00000000" w:rsidR="00000000" w:rsidRPr="00000000">
        <w:rPr>
          <w:color w:val="313131"/>
          <w:highlight w:val="white"/>
          <w:rtl w:val="0"/>
        </w:rPr>
        <w:t xml:space="preserve">Unlike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doesn’t require parentheses when called.</w:t>
      </w:r>
      <w:r w:rsidDel="00000000" w:rsidR="00000000" w:rsidRPr="00000000">
        <w:rPr>
          <w:rtl w:val="0"/>
        </w:rPr>
      </w:r>
    </w:p>
    <w:p w:rsidR="00000000" w:rsidDel="00000000" w:rsidP="00000000" w:rsidRDefault="00000000" w:rsidRPr="00000000" w14:paraId="00000207">
      <w:pPr>
        <w:rPr>
          <w:color w:val="313131"/>
          <w:highlight w:val="white"/>
        </w:rPr>
      </w:pPr>
      <w:r w:rsidDel="00000000" w:rsidR="00000000" w:rsidRPr="00000000">
        <w:rPr>
          <w:rtl w:val="0"/>
        </w:rPr>
      </w:r>
    </w:p>
    <w:p w:rsidR="00000000" w:rsidDel="00000000" w:rsidP="00000000" w:rsidRDefault="00000000" w:rsidRPr="00000000" w14:paraId="00000208">
      <w:pPr>
        <w:rPr>
          <w:color w:val="313131"/>
          <w:highlight w:val="white"/>
        </w:rPr>
      </w:pPr>
      <w:r w:rsidDel="00000000" w:rsidR="00000000" w:rsidRPr="00000000">
        <w:rPr>
          <w:color w:val="313131"/>
          <w:highlight w:val="white"/>
          <w:rtl w:val="0"/>
        </w:rPr>
        <w:t xml:space="preserve">Also, the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 can be used to return multiple values (by separating each of the additional return values with a comma):</w:t>
      </w:r>
    </w:p>
    <w:p w:rsidR="00000000" w:rsidDel="00000000" w:rsidP="00000000" w:rsidRDefault="00000000" w:rsidRPr="00000000" w14:paraId="00000209">
      <w:pPr>
        <w:rPr>
          <w:color w:val="313131"/>
          <w:highlight w:val="white"/>
        </w:rPr>
      </w:pPr>
      <w:r w:rsidDel="00000000" w:rsidR="00000000" w:rsidRPr="00000000">
        <w:rPr>
          <w:rtl w:val="0"/>
        </w:rPr>
      </w:r>
    </w:p>
    <w:p w:rsidR="00000000" w:rsidDel="00000000" w:rsidP="00000000" w:rsidRDefault="00000000" w:rsidRPr="00000000" w14:paraId="0000020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return num, total, result</w:t>
      </w:r>
    </w:p>
    <w:p w:rsidR="00000000" w:rsidDel="00000000" w:rsidP="00000000" w:rsidRDefault="00000000" w:rsidRPr="00000000" w14:paraId="0000020B">
      <w:pPr>
        <w:rPr>
          <w:color w:val="313131"/>
          <w:highlight w:val="white"/>
        </w:rPr>
      </w:pPr>
      <w:r w:rsidDel="00000000" w:rsidR="00000000" w:rsidRPr="00000000">
        <w:rPr>
          <w:rtl w:val="0"/>
        </w:rPr>
      </w:r>
    </w:p>
    <w:p w:rsidR="00000000" w:rsidDel="00000000" w:rsidP="00000000" w:rsidRDefault="00000000" w:rsidRPr="00000000" w14:paraId="0000020C">
      <w:pPr>
        <w:rPr>
          <w:color w:val="313131"/>
          <w:highlight w:val="white"/>
        </w:rPr>
      </w:pPr>
      <w:r w:rsidDel="00000000" w:rsidR="00000000" w:rsidRPr="00000000">
        <w:rPr>
          <w:color w:val="313131"/>
          <w:highlight w:val="white"/>
          <w:rtl w:val="0"/>
        </w:rPr>
        <w:t xml:space="preserve">A function’s </w:t>
      </w:r>
      <w:r w:rsidDel="00000000" w:rsidR="00000000" w:rsidRPr="00000000">
        <w:rPr>
          <w:b w:val="1"/>
          <w:color w:val="313131"/>
          <w:highlight w:val="white"/>
          <w:rtl w:val="0"/>
        </w:rPr>
        <w:t xml:space="preserve">scope</w:t>
      </w:r>
      <w:r w:rsidDel="00000000" w:rsidR="00000000" w:rsidRPr="00000000">
        <w:rPr>
          <w:color w:val="313131"/>
          <w:highlight w:val="white"/>
          <w:rtl w:val="0"/>
        </w:rPr>
        <w:t xml:space="preserve"> describes the range of a function (what it can or can’t do). Any variables or parameters that are created inside a function are </w:t>
      </w:r>
      <w:r w:rsidDel="00000000" w:rsidR="00000000" w:rsidRPr="00000000">
        <w:rPr>
          <w:b w:val="1"/>
          <w:color w:val="313131"/>
          <w:highlight w:val="white"/>
          <w:rtl w:val="0"/>
        </w:rPr>
        <w:t xml:space="preserve">local</w:t>
      </w:r>
      <w:r w:rsidDel="00000000" w:rsidR="00000000" w:rsidRPr="00000000">
        <w:rPr>
          <w:color w:val="313131"/>
          <w:highlight w:val="white"/>
          <w:rtl w:val="0"/>
        </w:rPr>
        <w:t xml:space="preserve">, which means they only exist inside the function. Once the function ends, those variables and parameters are destroyed, and cannot be called in the </w:t>
      </w:r>
      <w:r w:rsidDel="00000000" w:rsidR="00000000" w:rsidRPr="00000000">
        <w:rPr>
          <w:b w:val="1"/>
          <w:color w:val="313131"/>
          <w:highlight w:val="white"/>
          <w:rtl w:val="0"/>
        </w:rPr>
        <w:t xml:space="preserve">global scope </w:t>
      </w:r>
      <w:r w:rsidDel="00000000" w:rsidR="00000000" w:rsidRPr="00000000">
        <w:rPr>
          <w:color w:val="313131"/>
          <w:highlight w:val="white"/>
          <w:rtl w:val="0"/>
        </w:rPr>
        <w:t xml:space="preserve">(the world outside of a function, where regular variables are created). Because of this, functions can access variables outside (in the global scope), but cannot modify those variables in the global scope.</w:t>
      </w:r>
    </w:p>
    <w:p w:rsidR="00000000" w:rsidDel="00000000" w:rsidP="00000000" w:rsidRDefault="00000000" w:rsidRPr="00000000" w14:paraId="0000020D">
      <w:pPr>
        <w:rPr>
          <w:color w:val="313131"/>
          <w:highlight w:val="white"/>
        </w:rPr>
      </w:pPr>
      <w:r w:rsidDel="00000000" w:rsidR="00000000" w:rsidRPr="00000000">
        <w:rPr>
          <w:rtl w:val="0"/>
        </w:rPr>
      </w:r>
    </w:p>
    <w:p w:rsidR="00000000" w:rsidDel="00000000" w:rsidP="00000000" w:rsidRDefault="00000000" w:rsidRPr="00000000" w14:paraId="0000020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 10</w:t>
      </w:r>
    </w:p>
    <w:p w:rsidR="00000000" w:rsidDel="00000000" w:rsidP="00000000" w:rsidRDefault="00000000" w:rsidRPr="00000000" w14:paraId="0000020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my_function(arg_1):</w:t>
      </w:r>
    </w:p>
    <w:p w:rsidR="00000000" w:rsidDel="00000000" w:rsidP="00000000" w:rsidRDefault="00000000" w:rsidRPr="00000000" w14:paraId="0000021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x = 3</w:t>
      </w:r>
    </w:p>
    <w:p w:rsidR="00000000" w:rsidDel="00000000" w:rsidP="00000000" w:rsidRDefault="00000000" w:rsidRPr="00000000" w14:paraId="000002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 + arg_1)</w:t>
      </w:r>
    </w:p>
    <w:p w:rsidR="00000000" w:rsidDel="00000000" w:rsidP="00000000" w:rsidRDefault="00000000" w:rsidRPr="00000000" w14:paraId="0000021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x</w:t>
      </w:r>
    </w:p>
    <w:p w:rsidR="00000000" w:rsidDel="00000000" w:rsidP="00000000" w:rsidRDefault="00000000" w:rsidRPr="00000000" w14:paraId="0000021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5">
      <w:pPr>
        <w:rPr>
          <w:color w:val="313131"/>
          <w:highlight w:val="white"/>
        </w:rPr>
      </w:pPr>
      <w:r w:rsidDel="00000000" w:rsidR="00000000" w:rsidRPr="00000000">
        <w:rPr>
          <w:color w:val="313131"/>
          <w:highlight w:val="white"/>
          <w:rtl w:val="0"/>
        </w:rPr>
        <w:t xml:space="preserve">In the above example, </w:t>
      </w:r>
      <w:r w:rsidDel="00000000" w:rsidR="00000000" w:rsidRPr="00000000">
        <w:rPr>
          <w:rFonts w:ascii="Courier New" w:cs="Courier New" w:eastAsia="Courier New" w:hAnsi="Courier New"/>
          <w:color w:val="313131"/>
          <w:highlight w:val="white"/>
          <w:rtl w:val="0"/>
        </w:rPr>
        <w:t xml:space="preserve">x = 10</w:t>
      </w:r>
      <w:r w:rsidDel="00000000" w:rsidR="00000000" w:rsidRPr="00000000">
        <w:rPr>
          <w:color w:val="313131"/>
          <w:highlight w:val="white"/>
          <w:rtl w:val="0"/>
        </w:rPr>
        <w:t xml:space="preserve"> is defined in the global frame. The function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creates a local variable also named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but equal to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instead.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prints the sum of the local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(which is 3) added to the parameter </w:t>
      </w:r>
      <w:r w:rsidDel="00000000" w:rsidR="00000000" w:rsidRPr="00000000">
        <w:rPr>
          <w:rFonts w:ascii="Courier New" w:cs="Courier New" w:eastAsia="Courier New" w:hAnsi="Courier New"/>
          <w:color w:val="313131"/>
          <w:highlight w:val="white"/>
          <w:rtl w:val="0"/>
        </w:rPr>
        <w:t xml:space="preserve">arg_1</w:t>
      </w:r>
      <w:r w:rsidDel="00000000" w:rsidR="00000000" w:rsidRPr="00000000">
        <w:rPr>
          <w:color w:val="313131"/>
          <w:highlight w:val="white"/>
          <w:rtl w:val="0"/>
        </w:rPr>
        <w:t xml:space="preserve">, and then returns the value of the local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(which is 3). Once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is finished running, calling the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will invoke the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from the global frame (which is </w:t>
      </w:r>
      <w:r w:rsidDel="00000000" w:rsidR="00000000" w:rsidRPr="00000000">
        <w:rPr>
          <w:rFonts w:ascii="Courier New" w:cs="Courier New" w:eastAsia="Courier New" w:hAnsi="Courier New"/>
          <w:color w:val="313131"/>
          <w:highlight w:val="white"/>
          <w:rtl w:val="0"/>
        </w:rPr>
        <w:t xml:space="preserve">10</w:t>
      </w:r>
      <w:r w:rsidDel="00000000" w:rsidR="00000000" w:rsidRPr="00000000">
        <w:rPr>
          <w:color w:val="313131"/>
          <w:highlight w:val="white"/>
          <w:rtl w:val="0"/>
        </w:rPr>
        <w:t xml:space="preserve">). The local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that was equal to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only existed within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and was destroyed once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ended.</w:t>
      </w:r>
    </w:p>
    <w:p w:rsidR="00000000" w:rsidDel="00000000" w:rsidP="00000000" w:rsidRDefault="00000000" w:rsidRPr="00000000" w14:paraId="00000216">
      <w:pPr>
        <w:rPr>
          <w:color w:val="313131"/>
          <w:highlight w:val="white"/>
        </w:rPr>
      </w:pPr>
      <w:r w:rsidDel="00000000" w:rsidR="00000000" w:rsidRPr="00000000">
        <w:rPr>
          <w:rtl w:val="0"/>
        </w:rPr>
      </w:r>
    </w:p>
    <w:p w:rsidR="00000000" w:rsidDel="00000000" w:rsidP="00000000" w:rsidRDefault="00000000" w:rsidRPr="00000000" w14:paraId="0000021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 10</w:t>
      </w:r>
    </w:p>
    <w:p w:rsidR="00000000" w:rsidDel="00000000" w:rsidP="00000000" w:rsidRDefault="00000000" w:rsidRPr="00000000" w14:paraId="0000021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my_function(arg_1):</w:t>
      </w:r>
    </w:p>
    <w:p w:rsidR="00000000" w:rsidDel="00000000" w:rsidP="00000000" w:rsidRDefault="00000000" w:rsidRPr="00000000" w14:paraId="0000021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w:t>
      </w:r>
    </w:p>
    <w:p w:rsidR="00000000" w:rsidDel="00000000" w:rsidP="00000000" w:rsidRDefault="00000000" w:rsidRPr="00000000" w14:paraId="0000021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C">
      <w:pPr>
        <w:rPr>
          <w:color w:val="313131"/>
          <w:highlight w:val="white"/>
        </w:rPr>
      </w:pPr>
      <w:r w:rsidDel="00000000" w:rsidR="00000000" w:rsidRPr="00000000">
        <w:rPr>
          <w:color w:val="313131"/>
          <w:highlight w:val="white"/>
          <w:rtl w:val="0"/>
        </w:rPr>
        <w:t xml:space="preserve">The above function will print </w:t>
      </w:r>
      <w:r w:rsidDel="00000000" w:rsidR="00000000" w:rsidRPr="00000000">
        <w:rPr>
          <w:rFonts w:ascii="Courier New" w:cs="Courier New" w:eastAsia="Courier New" w:hAnsi="Courier New"/>
          <w:color w:val="313131"/>
          <w:highlight w:val="white"/>
          <w:rtl w:val="0"/>
        </w:rPr>
        <w:t xml:space="preserve">10</w:t>
      </w:r>
      <w:r w:rsidDel="00000000" w:rsidR="00000000" w:rsidRPr="00000000">
        <w:rPr>
          <w:color w:val="313131"/>
          <w:highlight w:val="white"/>
          <w:rtl w:val="0"/>
        </w:rPr>
        <w:t xml:space="preserve"> if called, since no local value of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is defined and therefore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accesses the global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w:t>
      </w:r>
    </w:p>
    <w:p w:rsidR="00000000" w:rsidDel="00000000" w:rsidP="00000000" w:rsidRDefault="00000000" w:rsidRPr="00000000" w14:paraId="0000021D">
      <w:pPr>
        <w:rPr>
          <w:color w:val="313131"/>
          <w:highlight w:val="white"/>
        </w:rPr>
      </w:pPr>
      <w:r w:rsidDel="00000000" w:rsidR="00000000" w:rsidRPr="00000000">
        <w:rPr>
          <w:rtl w:val="0"/>
        </w:rPr>
      </w:r>
    </w:p>
    <w:p w:rsidR="00000000" w:rsidDel="00000000" w:rsidP="00000000" w:rsidRDefault="00000000" w:rsidRPr="00000000" w14:paraId="0000021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 10</w:t>
      </w:r>
    </w:p>
    <w:p w:rsidR="00000000" w:rsidDel="00000000" w:rsidP="00000000" w:rsidRDefault="00000000" w:rsidRPr="00000000" w14:paraId="0000021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2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my_function(arg_1):</w:t>
      </w:r>
    </w:p>
    <w:p w:rsidR="00000000" w:rsidDel="00000000" w:rsidP="00000000" w:rsidRDefault="00000000" w:rsidRPr="00000000" w14:paraId="0000022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x = x + 5</w:t>
      </w:r>
    </w:p>
    <w:p w:rsidR="00000000" w:rsidDel="00000000" w:rsidP="00000000" w:rsidRDefault="00000000" w:rsidRPr="00000000" w14:paraId="0000022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23">
      <w:pPr>
        <w:rPr>
          <w:color w:val="313131"/>
          <w:highlight w:val="white"/>
        </w:rPr>
      </w:pPr>
      <w:r w:rsidDel="00000000" w:rsidR="00000000" w:rsidRPr="00000000">
        <w:rPr>
          <w:color w:val="313131"/>
          <w:highlight w:val="white"/>
          <w:rtl w:val="0"/>
        </w:rPr>
        <w:t xml:space="preserve">The above function cannot access the value of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in the global frame, because if so would be changing the value of the global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—something beyond the scope of a function. Since there has been no local variable named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that has been defined within the function, the above function will output an error.</w:t>
      </w:r>
    </w:p>
    <w:p w:rsidR="00000000" w:rsidDel="00000000" w:rsidP="00000000" w:rsidRDefault="00000000" w:rsidRPr="00000000" w14:paraId="00000224">
      <w:pPr>
        <w:rPr>
          <w:color w:val="313131"/>
          <w:highlight w:val="white"/>
        </w:rPr>
      </w:pPr>
      <w:r w:rsidDel="00000000" w:rsidR="00000000" w:rsidRPr="00000000">
        <w:rPr>
          <w:rtl w:val="0"/>
        </w:rPr>
      </w:r>
    </w:p>
    <w:p w:rsidR="00000000" w:rsidDel="00000000" w:rsidP="00000000" w:rsidRDefault="00000000" w:rsidRPr="00000000" w14:paraId="00000225">
      <w:pPr>
        <w:rPr>
          <w:color w:val="313131"/>
          <w:highlight w:val="white"/>
        </w:rPr>
      </w:pPr>
      <w:r w:rsidDel="00000000" w:rsidR="00000000" w:rsidRPr="00000000">
        <w:rPr>
          <w:color w:val="313131"/>
          <w:highlight w:val="white"/>
          <w:rtl w:val="0"/>
        </w:rPr>
        <w:t xml:space="preserve">Functions can return other functions. In such cases, the parameters for the function being returned must be included when the function is called:</w:t>
      </w:r>
    </w:p>
    <w:p w:rsidR="00000000" w:rsidDel="00000000" w:rsidP="00000000" w:rsidRDefault="00000000" w:rsidRPr="00000000" w14:paraId="00000226">
      <w:pPr>
        <w:rPr>
          <w:color w:val="313131"/>
          <w:highlight w:val="white"/>
        </w:rPr>
      </w:pPr>
      <w:r w:rsidDel="00000000" w:rsidR="00000000" w:rsidRPr="00000000">
        <w:rPr>
          <w:rtl w:val="0"/>
        </w:rPr>
      </w:r>
    </w:p>
    <w:p w:rsidR="00000000" w:rsidDel="00000000" w:rsidP="00000000" w:rsidRDefault="00000000" w:rsidRPr="00000000" w14:paraId="0000022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my_function(arg1, arg2)(arg1, arg2, arg3)</w:t>
      </w:r>
    </w:p>
    <w:p w:rsidR="00000000" w:rsidDel="00000000" w:rsidP="00000000" w:rsidRDefault="00000000" w:rsidRPr="00000000" w14:paraId="00000228">
      <w:pPr>
        <w:rPr>
          <w:color w:val="313131"/>
          <w:highlight w:val="white"/>
        </w:rPr>
      </w:pPr>
      <w:r w:rsidDel="00000000" w:rsidR="00000000" w:rsidRPr="00000000">
        <w:rPr>
          <w:rtl w:val="0"/>
        </w:rPr>
      </w:r>
    </w:p>
    <w:p w:rsidR="00000000" w:rsidDel="00000000" w:rsidP="00000000" w:rsidRDefault="00000000" w:rsidRPr="00000000" w14:paraId="00000229">
      <w:pPr>
        <w:rPr>
          <w:color w:val="313131"/>
          <w:highlight w:val="white"/>
        </w:rPr>
      </w:pPr>
      <w:r w:rsidDel="00000000" w:rsidR="00000000" w:rsidRPr="00000000">
        <w:rPr>
          <w:color w:val="313131"/>
          <w:highlight w:val="white"/>
          <w:rtl w:val="0"/>
        </w:rPr>
        <w:t xml:space="preserve">In the above example, the second set of parentheses contains the parameters of whatever function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returns (and the returned function will take those values and output another value).</w:t>
      </w:r>
    </w:p>
    <w:p w:rsidR="00000000" w:rsidDel="00000000" w:rsidP="00000000" w:rsidRDefault="00000000" w:rsidRPr="00000000" w14:paraId="0000022A">
      <w:pPr>
        <w:rPr>
          <w:color w:val="313131"/>
          <w:highlight w:val="white"/>
        </w:rPr>
      </w:pPr>
      <w:r w:rsidDel="00000000" w:rsidR="00000000" w:rsidRPr="00000000">
        <w:rPr>
          <w:rtl w:val="0"/>
        </w:rPr>
      </w:r>
    </w:p>
    <w:p w:rsidR="00000000" w:rsidDel="00000000" w:rsidP="00000000" w:rsidRDefault="00000000" w:rsidRPr="00000000" w14:paraId="0000022B">
      <w:pPr>
        <w:rPr>
          <w:color w:val="313131"/>
          <w:highlight w:val="white"/>
        </w:rPr>
      </w:pPr>
      <w:r w:rsidDel="00000000" w:rsidR="00000000" w:rsidRPr="00000000">
        <w:rPr>
          <w:color w:val="313131"/>
          <w:highlight w:val="white"/>
          <w:rtl w:val="0"/>
        </w:rPr>
        <w:t xml:space="preserve">When defining functions, the arguments that a function uses can be given default values by simply assigning values to them when they are defined:</w:t>
      </w:r>
    </w:p>
    <w:p w:rsidR="00000000" w:rsidDel="00000000" w:rsidP="00000000" w:rsidRDefault="00000000" w:rsidRPr="00000000" w14:paraId="0000022C">
      <w:pPr>
        <w:rPr>
          <w:color w:val="313131"/>
          <w:highlight w:val="white"/>
        </w:rPr>
      </w:pPr>
      <w:r w:rsidDel="00000000" w:rsidR="00000000" w:rsidRPr="00000000">
        <w:rPr>
          <w:rtl w:val="0"/>
        </w:rPr>
      </w:r>
    </w:p>
    <w:p w:rsidR="00000000" w:rsidDel="00000000" w:rsidP="00000000" w:rsidRDefault="00000000" w:rsidRPr="00000000" w14:paraId="000002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my_function(arg1, arg2, arg3 = True):</w:t>
      </w:r>
    </w:p>
    <w:p w:rsidR="00000000" w:rsidDel="00000000" w:rsidP="00000000" w:rsidRDefault="00000000" w:rsidRPr="00000000" w14:paraId="0000022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22F">
      <w:pPr>
        <w:rPr>
          <w:color w:val="313131"/>
          <w:highlight w:val="white"/>
        </w:rPr>
      </w:pPr>
      <w:r w:rsidDel="00000000" w:rsidR="00000000" w:rsidRPr="00000000">
        <w:rPr>
          <w:rtl w:val="0"/>
        </w:rPr>
      </w:r>
    </w:p>
    <w:p w:rsidR="00000000" w:rsidDel="00000000" w:rsidP="00000000" w:rsidRDefault="00000000" w:rsidRPr="00000000" w14:paraId="00000230">
      <w:pPr>
        <w:rPr>
          <w:color w:val="313131"/>
          <w:highlight w:val="white"/>
        </w:rPr>
      </w:pPr>
      <w:r w:rsidDel="00000000" w:rsidR="00000000" w:rsidRPr="00000000">
        <w:rPr>
          <w:color w:val="313131"/>
          <w:highlight w:val="white"/>
          <w:rtl w:val="0"/>
        </w:rPr>
        <w:t xml:space="preserve">A function like the one above can accept only two arguments if necessary, but will override the default value of </w:t>
      </w:r>
      <w:r w:rsidDel="00000000" w:rsidR="00000000" w:rsidRPr="00000000">
        <w:rPr>
          <w:rFonts w:ascii="Courier New" w:cs="Courier New" w:eastAsia="Courier New" w:hAnsi="Courier New"/>
          <w:color w:val="313131"/>
          <w:highlight w:val="white"/>
          <w:rtl w:val="0"/>
        </w:rPr>
        <w:t xml:space="preserve">arg3</w:t>
      </w:r>
      <w:r w:rsidDel="00000000" w:rsidR="00000000" w:rsidRPr="00000000">
        <w:rPr>
          <w:color w:val="313131"/>
          <w:highlight w:val="white"/>
          <w:rtl w:val="0"/>
        </w:rPr>
        <w:t xml:space="preserve"> if it is given an additional argument.</w:t>
      </w:r>
    </w:p>
    <w:p w:rsidR="00000000" w:rsidDel="00000000" w:rsidP="00000000" w:rsidRDefault="00000000" w:rsidRPr="00000000" w14:paraId="00000231">
      <w:pPr>
        <w:rPr>
          <w:color w:val="313131"/>
          <w:highlight w:val="white"/>
        </w:rPr>
      </w:pPr>
      <w:r w:rsidDel="00000000" w:rsidR="00000000" w:rsidRPr="00000000">
        <w:rPr>
          <w:rtl w:val="0"/>
        </w:rPr>
      </w:r>
    </w:p>
    <w:p w:rsidR="00000000" w:rsidDel="00000000" w:rsidP="00000000" w:rsidRDefault="00000000" w:rsidRPr="00000000" w14:paraId="00000232">
      <w:pPr>
        <w:rPr>
          <w:color w:val="313131"/>
          <w:highlight w:val="white"/>
        </w:rPr>
      </w:pPr>
      <w:r w:rsidDel="00000000" w:rsidR="00000000" w:rsidRPr="00000000">
        <w:rPr>
          <w:color w:val="313131"/>
          <w:highlight w:val="white"/>
          <w:rtl w:val="0"/>
        </w:rPr>
        <w:t xml:space="preserve">To make code easier to read and understand, functions traditionally include a </w:t>
      </w:r>
      <w:r w:rsidDel="00000000" w:rsidR="00000000" w:rsidRPr="00000000">
        <w:rPr>
          <w:b w:val="1"/>
          <w:color w:val="313131"/>
          <w:highlight w:val="white"/>
          <w:rtl w:val="0"/>
        </w:rPr>
        <w:t xml:space="preserve">docstring</w:t>
      </w:r>
      <w:r w:rsidDel="00000000" w:rsidR="00000000" w:rsidRPr="00000000">
        <w:rPr>
          <w:color w:val="313131"/>
          <w:highlight w:val="white"/>
          <w:rtl w:val="0"/>
        </w:rPr>
        <w:t xml:space="preserve"> that specifies the assumptions (the conditions that the function assumes are met in order to run) and guarantees (the conditions that the function will meet if all of its assumptions are met) of the function. Docstrings are written as multi-line comments, which are written inside two sets of three double quotes:</w:t>
      </w:r>
    </w:p>
    <w:p w:rsidR="00000000" w:rsidDel="00000000" w:rsidP="00000000" w:rsidRDefault="00000000" w:rsidRPr="00000000" w14:paraId="00000233">
      <w:pPr>
        <w:rPr>
          <w:color w:val="313131"/>
          <w:highlight w:val="white"/>
        </w:rPr>
      </w:pPr>
      <w:r w:rsidDel="00000000" w:rsidR="00000000" w:rsidRPr="00000000">
        <w:rPr>
          <w:rtl w:val="0"/>
        </w:rPr>
      </w:r>
    </w:p>
    <w:p w:rsidR="00000000" w:rsidDel="00000000" w:rsidP="00000000" w:rsidRDefault="00000000" w:rsidRPr="00000000" w14:paraId="0000023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my_function(arg1, arg2):</w:t>
      </w:r>
    </w:p>
    <w:p w:rsidR="00000000" w:rsidDel="00000000" w:rsidP="00000000" w:rsidRDefault="00000000" w:rsidRPr="00000000" w14:paraId="0000023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23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This is the docstring.</w:t>
      </w:r>
    </w:p>
    <w:p w:rsidR="00000000" w:rsidDel="00000000" w:rsidP="00000000" w:rsidRDefault="00000000" w:rsidRPr="00000000" w14:paraId="000002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It specifies the assumptions of this function…</w:t>
      </w:r>
    </w:p>
    <w:p w:rsidR="00000000" w:rsidDel="00000000" w:rsidP="00000000" w:rsidRDefault="00000000" w:rsidRPr="00000000" w14:paraId="000002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and the guarantees of it, too!</w:t>
      </w:r>
    </w:p>
    <w:p w:rsidR="00000000" w:rsidDel="00000000" w:rsidP="00000000" w:rsidRDefault="00000000" w:rsidRPr="00000000" w14:paraId="0000023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23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23B">
      <w:pPr>
        <w:rPr>
          <w:color w:val="313131"/>
          <w:highlight w:val="white"/>
        </w:rPr>
      </w:pPr>
      <w:r w:rsidDel="00000000" w:rsidR="00000000" w:rsidRPr="00000000">
        <w:rPr>
          <w:rtl w:val="0"/>
        </w:rPr>
      </w:r>
    </w:p>
    <w:p w:rsidR="00000000" w:rsidDel="00000000" w:rsidP="00000000" w:rsidRDefault="00000000" w:rsidRPr="00000000" w14:paraId="0000023C">
      <w:pPr>
        <w:rPr>
          <w:color w:val="313131"/>
          <w:highlight w:val="white"/>
        </w:rPr>
      </w:pPr>
      <w:r w:rsidDel="00000000" w:rsidR="00000000" w:rsidRPr="00000000">
        <w:rPr>
          <w:color w:val="313131"/>
          <w:highlight w:val="white"/>
          <w:rtl w:val="0"/>
        </w:rPr>
        <w:t xml:space="preserve">Giving the built-in function </w:t>
      </w:r>
      <w:r w:rsidDel="00000000" w:rsidR="00000000" w:rsidRPr="00000000">
        <w:rPr>
          <w:rFonts w:ascii="Courier New" w:cs="Courier New" w:eastAsia="Courier New" w:hAnsi="Courier New"/>
          <w:color w:val="313131"/>
          <w:highlight w:val="white"/>
          <w:rtl w:val="0"/>
        </w:rPr>
        <w:t xml:space="preserve">help()</w:t>
      </w:r>
      <w:r w:rsidDel="00000000" w:rsidR="00000000" w:rsidRPr="00000000">
        <w:rPr>
          <w:color w:val="313131"/>
          <w:highlight w:val="white"/>
          <w:rtl w:val="0"/>
        </w:rPr>
        <w:t xml:space="preserve"> any function name as an argument (e.g. </w:t>
      </w:r>
      <w:r w:rsidDel="00000000" w:rsidR="00000000" w:rsidRPr="00000000">
        <w:rPr>
          <w:rFonts w:ascii="Courier New" w:cs="Courier New" w:eastAsia="Courier New" w:hAnsi="Courier New"/>
          <w:color w:val="313131"/>
          <w:highlight w:val="white"/>
          <w:rtl w:val="0"/>
        </w:rPr>
        <w:t xml:space="preserve">help(my_function)</w:t>
      </w:r>
      <w:r w:rsidDel="00000000" w:rsidR="00000000" w:rsidRPr="00000000">
        <w:rPr>
          <w:color w:val="313131"/>
          <w:highlight w:val="white"/>
          <w:rtl w:val="0"/>
        </w:rPr>
        <w:t xml:space="preserve">) will display the name, arguments, and docstring of that function. </w:t>
      </w:r>
    </w:p>
    <w:p w:rsidR="00000000" w:rsidDel="00000000" w:rsidP="00000000" w:rsidRDefault="00000000" w:rsidRPr="00000000" w14:paraId="0000023D">
      <w:pPr>
        <w:rPr>
          <w:color w:val="313131"/>
          <w:highlight w:val="white"/>
        </w:rPr>
      </w:pPr>
      <w:r w:rsidDel="00000000" w:rsidR="00000000" w:rsidRPr="00000000">
        <w:rPr>
          <w:rtl w:val="0"/>
        </w:rPr>
      </w:r>
    </w:p>
    <w:p w:rsidR="00000000" w:rsidDel="00000000" w:rsidP="00000000" w:rsidRDefault="00000000" w:rsidRPr="00000000" w14:paraId="0000023E">
      <w:pPr>
        <w:rPr>
          <w:color w:val="313131"/>
          <w:highlight w:val="white"/>
        </w:rPr>
      </w:pPr>
      <w:r w:rsidDel="00000000" w:rsidR="00000000" w:rsidRPr="00000000">
        <w:rPr>
          <w:rtl w:val="0"/>
        </w:rPr>
      </w:r>
    </w:p>
    <w:bookmarkStart w:colFirst="0" w:colLast="0" w:name="l1es4mmzd10l" w:id="12"/>
    <w:bookmarkEnd w:id="12"/>
    <w:p w:rsidR="00000000" w:rsidDel="00000000" w:rsidP="00000000" w:rsidRDefault="00000000" w:rsidRPr="00000000" w14:paraId="0000023F">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Recursion</w:t>
      </w:r>
      <w:r w:rsidDel="00000000" w:rsidR="00000000" w:rsidRPr="00000000">
        <w:rPr>
          <w:rtl w:val="0"/>
        </w:rPr>
      </w:r>
    </w:p>
    <w:p w:rsidR="00000000" w:rsidDel="00000000" w:rsidP="00000000" w:rsidRDefault="00000000" w:rsidRPr="00000000" w14:paraId="00000240">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1">
      <w:pPr>
        <w:rPr>
          <w:color w:val="313131"/>
          <w:highlight w:val="white"/>
        </w:rPr>
      </w:pPr>
      <w:r w:rsidDel="00000000" w:rsidR="00000000" w:rsidRPr="00000000">
        <w:rPr>
          <w:rtl w:val="0"/>
        </w:rPr>
      </w:r>
    </w:p>
    <w:p w:rsidR="00000000" w:rsidDel="00000000" w:rsidP="00000000" w:rsidRDefault="00000000" w:rsidRPr="00000000" w14:paraId="00000242">
      <w:pPr>
        <w:rPr>
          <w:color w:val="313131"/>
          <w:highlight w:val="white"/>
        </w:rPr>
      </w:pPr>
      <w:r w:rsidDel="00000000" w:rsidR="00000000" w:rsidRPr="00000000">
        <w:rPr>
          <w:b w:val="1"/>
          <w:color w:val="313131"/>
          <w:highlight w:val="white"/>
          <w:rtl w:val="0"/>
        </w:rPr>
        <w:t xml:space="preserve">Recursive</w:t>
      </w:r>
      <w:r w:rsidDel="00000000" w:rsidR="00000000" w:rsidRPr="00000000">
        <w:rPr>
          <w:color w:val="313131"/>
          <w:highlight w:val="white"/>
          <w:rtl w:val="0"/>
        </w:rPr>
        <w:t xml:space="preserve"> functions are functions that call themselves. Recursion is often used in ways similar to iteration, and many calculations can often be computed using either process. However, iteration and recursion have their own pros and cons that can vary depending on the calculation being computed. </w:t>
      </w:r>
    </w:p>
    <w:p w:rsidR="00000000" w:rsidDel="00000000" w:rsidP="00000000" w:rsidRDefault="00000000" w:rsidRPr="00000000" w14:paraId="00000243">
      <w:pPr>
        <w:rPr>
          <w:color w:val="313131"/>
          <w:highlight w:val="white"/>
        </w:rPr>
      </w:pPr>
      <w:r w:rsidDel="00000000" w:rsidR="00000000" w:rsidRPr="00000000">
        <w:rPr>
          <w:rtl w:val="0"/>
        </w:rPr>
      </w:r>
    </w:p>
    <w:p w:rsidR="00000000" w:rsidDel="00000000" w:rsidP="00000000" w:rsidRDefault="00000000" w:rsidRPr="00000000" w14:paraId="0000024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factorial(number):</w:t>
      </w:r>
    </w:p>
    <w:p w:rsidR="00000000" w:rsidDel="00000000" w:rsidP="00000000" w:rsidRDefault="00000000" w:rsidRPr="00000000" w14:paraId="0000024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number == 0 or number == 1:</w:t>
      </w:r>
    </w:p>
    <w:p w:rsidR="00000000" w:rsidDel="00000000" w:rsidP="00000000" w:rsidRDefault="00000000" w:rsidRPr="00000000" w14:paraId="0000024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w:t>
      </w:r>
      <w:del w:author="pratham jain" w:id="0" w:date="2020-06-22T14:09:08Z">
        <w:commentRangeStart w:id="0"/>
        <w:r w:rsidDel="00000000" w:rsidR="00000000" w:rsidRPr="00000000">
          <w:rPr>
            <w:rFonts w:ascii="Courier New" w:cs="Courier New" w:eastAsia="Courier New" w:hAnsi="Courier New"/>
            <w:color w:val="313131"/>
            <w:highlight w:val="white"/>
            <w:rtl w:val="0"/>
          </w:rPr>
          <w:delText xml:space="preserve">number</w:delText>
        </w:r>
      </w:del>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4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else: </w:t>
      </w:r>
    </w:p>
    <w:p w:rsidR="00000000" w:rsidDel="00000000" w:rsidP="00000000" w:rsidRDefault="00000000" w:rsidRPr="00000000" w14:paraId="0000024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number * factorial(number-1)</w:t>
      </w:r>
    </w:p>
    <w:p w:rsidR="00000000" w:rsidDel="00000000" w:rsidP="00000000" w:rsidRDefault="00000000" w:rsidRPr="00000000" w14:paraId="0000024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4B">
      <w:pPr>
        <w:rPr>
          <w:color w:val="313131"/>
          <w:highlight w:val="white"/>
        </w:rPr>
      </w:pPr>
      <w:r w:rsidDel="00000000" w:rsidR="00000000" w:rsidRPr="00000000">
        <w:rPr>
          <w:color w:val="313131"/>
          <w:highlight w:val="white"/>
          <w:rtl w:val="0"/>
        </w:rPr>
        <w:t xml:space="preserve">The above function uses recursion to calculate the factorial of a given number. The function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multiplies the argument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by the result of itself called on the difference of one less than the number until the argument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equal to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Because of this, the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clause in the function will keep running until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equal to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Then,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(which will usually be equal to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will be returned to the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function that just called it (line 5), which will multiply it by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and return the product to the factorial function that called it (line 9), and keep repeating this process until all the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functions that have been called are satisfied.</w:t>
      </w:r>
    </w:p>
    <w:p w:rsidR="00000000" w:rsidDel="00000000" w:rsidP="00000000" w:rsidRDefault="00000000" w:rsidRPr="00000000" w14:paraId="0000024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4D">
      <w:pPr>
        <w:rPr>
          <w:color w:val="313131"/>
          <w:highlight w:val="white"/>
        </w:rPr>
      </w:pPr>
      <w:r w:rsidDel="00000000" w:rsidR="00000000" w:rsidRPr="00000000">
        <w:rPr>
          <w:color w:val="313131"/>
          <w:highlight w:val="white"/>
          <w:rtl w:val="0"/>
        </w:rPr>
        <w:t xml:space="preserve">Functions often contain a </w:t>
      </w:r>
      <w:r w:rsidDel="00000000" w:rsidR="00000000" w:rsidRPr="00000000">
        <w:rPr>
          <w:b w:val="1"/>
          <w:color w:val="313131"/>
          <w:highlight w:val="white"/>
          <w:rtl w:val="0"/>
        </w:rPr>
        <w:t xml:space="preserve">base case</w:t>
      </w:r>
      <w:r w:rsidDel="00000000" w:rsidR="00000000" w:rsidRPr="00000000">
        <w:rPr>
          <w:color w:val="313131"/>
          <w:highlight w:val="white"/>
          <w:rtl w:val="0"/>
        </w:rPr>
        <w:t xml:space="preserve"> to avoid ending up in an infinite loop from calling itself too many times. A base case ensures that at some point, some value will be returned, and because of that, no more function calls will be made and all the functions that have been called will begin to be satisfied. In the above example, the base case</w:t>
      </w:r>
    </w:p>
    <w:p w:rsidR="00000000" w:rsidDel="00000000" w:rsidP="00000000" w:rsidRDefault="00000000" w:rsidRPr="00000000" w14:paraId="0000024E">
      <w:pPr>
        <w:rPr>
          <w:color w:val="313131"/>
          <w:highlight w:val="white"/>
        </w:rPr>
      </w:pPr>
      <w:r w:rsidDel="00000000" w:rsidR="00000000" w:rsidRPr="00000000">
        <w:rPr>
          <w:rtl w:val="0"/>
        </w:rPr>
      </w:r>
    </w:p>
    <w:p w:rsidR="00000000" w:rsidDel="00000000" w:rsidP="00000000" w:rsidRDefault="00000000" w:rsidRPr="00000000" w14:paraId="0000024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if number == 0 or number == 1:</w:t>
      </w:r>
    </w:p>
    <w:p w:rsidR="00000000" w:rsidDel="00000000" w:rsidP="00000000" w:rsidRDefault="00000000" w:rsidRPr="00000000" w14:paraId="00000250">
      <w:pPr>
        <w:rPr>
          <w:color w:val="313131"/>
          <w:highlight w:val="white"/>
        </w:rPr>
      </w:pPr>
      <w:r w:rsidDel="00000000" w:rsidR="00000000" w:rsidRPr="00000000">
        <w:rPr>
          <w:rFonts w:ascii="Courier New" w:cs="Courier New" w:eastAsia="Courier New" w:hAnsi="Courier New"/>
          <w:color w:val="313131"/>
          <w:highlight w:val="white"/>
          <w:rtl w:val="0"/>
        </w:rPr>
        <w:t xml:space="preserve">         return number</w:t>
      </w:r>
      <w:r w:rsidDel="00000000" w:rsidR="00000000" w:rsidRPr="00000000">
        <w:rPr>
          <w:rtl w:val="0"/>
        </w:rPr>
      </w:r>
    </w:p>
    <w:p w:rsidR="00000000" w:rsidDel="00000000" w:rsidP="00000000" w:rsidRDefault="00000000" w:rsidRPr="00000000" w14:paraId="0000025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52">
      <w:pPr>
        <w:rPr>
          <w:color w:val="313131"/>
          <w:highlight w:val="white"/>
        </w:rPr>
      </w:pPr>
      <w:r w:rsidDel="00000000" w:rsidR="00000000" w:rsidRPr="00000000">
        <w:rPr>
          <w:color w:val="313131"/>
          <w:highlight w:val="white"/>
          <w:rtl w:val="0"/>
        </w:rPr>
        <w:t xml:space="preserve">ensured that the function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would begin looping back at some point (because when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was equal to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some value (usually 1) was returned and the loop will not continue endlessly.</w:t>
      </w:r>
    </w:p>
    <w:p w:rsidR="00000000" w:rsidDel="00000000" w:rsidP="00000000" w:rsidRDefault="00000000" w:rsidRPr="00000000" w14:paraId="00000253">
      <w:pPr>
        <w:rPr>
          <w:color w:val="313131"/>
          <w:highlight w:val="white"/>
        </w:rPr>
      </w:pPr>
      <w:r w:rsidDel="00000000" w:rsidR="00000000" w:rsidRPr="00000000">
        <w:rPr>
          <w:rtl w:val="0"/>
        </w:rPr>
      </w:r>
    </w:p>
    <w:p w:rsidR="00000000" w:rsidDel="00000000" w:rsidP="00000000" w:rsidRDefault="00000000" w:rsidRPr="00000000" w14:paraId="00000254">
      <w:pPr>
        <w:numPr>
          <w:ilvl w:val="0"/>
          <w:numId w:val="13"/>
        </w:numPr>
        <w:ind w:left="720" w:hanging="360"/>
        <w:rPr>
          <w:color w:val="313131"/>
          <w:highlight w:val="white"/>
        </w:rPr>
      </w:pPr>
      <w:r w:rsidDel="00000000" w:rsidR="00000000" w:rsidRPr="00000000">
        <w:rPr>
          <w:color w:val="313131"/>
          <w:highlight w:val="white"/>
          <w:rtl w:val="0"/>
        </w:rPr>
        <w:t xml:space="preserve">So in essence, recursion systematically reduces a problem (into a smaller or simpler version of that problem) until it can be solved directly and then successively returns the calculated values to the functions that called for them (in this case,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reduced the problem to a series of simple multiplications) until a final solution is returned. </w:t>
      </w:r>
      <w:r w:rsidDel="00000000" w:rsidR="00000000" w:rsidRPr="00000000">
        <w:rPr>
          <w:rtl w:val="0"/>
        </w:rPr>
      </w:r>
    </w:p>
    <w:p w:rsidR="00000000" w:rsidDel="00000000" w:rsidP="00000000" w:rsidRDefault="00000000" w:rsidRPr="00000000" w14:paraId="00000255">
      <w:pPr>
        <w:rPr>
          <w:color w:val="313131"/>
          <w:highlight w:val="white"/>
        </w:rPr>
      </w:pPr>
      <w:r w:rsidDel="00000000" w:rsidR="00000000" w:rsidRPr="00000000">
        <w:rPr>
          <w:rtl w:val="0"/>
        </w:rPr>
      </w:r>
    </w:p>
    <w:p w:rsidR="00000000" w:rsidDel="00000000" w:rsidP="00000000" w:rsidRDefault="00000000" w:rsidRPr="00000000" w14:paraId="00000256">
      <w:pPr>
        <w:rPr>
          <w:color w:val="313131"/>
          <w:highlight w:val="white"/>
        </w:rPr>
      </w:pPr>
      <w:r w:rsidDel="00000000" w:rsidR="00000000" w:rsidRPr="00000000">
        <w:rPr>
          <w:color w:val="313131"/>
          <w:highlight w:val="white"/>
          <w:rtl w:val="0"/>
        </w:rPr>
        <w:t xml:space="preserve">Recursive functions can contain multiple base cases and more than one instance of the function in the recursive call (as seen in the following function):</w:t>
      </w:r>
    </w:p>
    <w:p w:rsidR="00000000" w:rsidDel="00000000" w:rsidP="00000000" w:rsidRDefault="00000000" w:rsidRPr="00000000" w14:paraId="00000257">
      <w:pPr>
        <w:rPr>
          <w:color w:val="313131"/>
          <w:highlight w:val="white"/>
        </w:rPr>
      </w:pPr>
      <w:r w:rsidDel="00000000" w:rsidR="00000000" w:rsidRPr="00000000">
        <w:rPr>
          <w:rtl w:val="0"/>
        </w:rPr>
      </w:r>
    </w:p>
    <w:p w:rsidR="00000000" w:rsidDel="00000000" w:rsidP="00000000" w:rsidRDefault="00000000" w:rsidRPr="00000000" w14:paraId="0000025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fibonacci(x):</w:t>
      </w:r>
    </w:p>
    <w:p w:rsidR="00000000" w:rsidDel="00000000" w:rsidP="00000000" w:rsidRDefault="00000000" w:rsidRPr="00000000" w14:paraId="0000025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x == 0 or x == 1:</w:t>
      </w:r>
    </w:p>
    <w:p w:rsidR="00000000" w:rsidDel="00000000" w:rsidP="00000000" w:rsidRDefault="00000000" w:rsidRPr="00000000" w14:paraId="000002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1</w:t>
      </w:r>
    </w:p>
    <w:p w:rsidR="00000000" w:rsidDel="00000000" w:rsidP="00000000" w:rsidRDefault="00000000" w:rsidRPr="00000000" w14:paraId="0000025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5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else:</w:t>
      </w:r>
    </w:p>
    <w:p w:rsidR="00000000" w:rsidDel="00000000" w:rsidP="00000000" w:rsidRDefault="00000000" w:rsidRPr="00000000" w14:paraId="0000025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fibonacci(x-1) + fibonacci(x-2)</w:t>
      </w:r>
    </w:p>
    <w:p w:rsidR="00000000" w:rsidDel="00000000" w:rsidP="00000000" w:rsidRDefault="00000000" w:rsidRPr="00000000" w14:paraId="0000025E">
      <w:pPr>
        <w:rPr>
          <w:color w:val="313131"/>
          <w:highlight w:val="white"/>
        </w:rPr>
      </w:pPr>
      <w:r w:rsidDel="00000000" w:rsidR="00000000" w:rsidRPr="00000000">
        <w:rPr>
          <w:rtl w:val="0"/>
        </w:rPr>
      </w:r>
    </w:p>
    <w:p w:rsidR="00000000" w:rsidDel="00000000" w:rsidP="00000000" w:rsidRDefault="00000000" w:rsidRPr="00000000" w14:paraId="0000025F">
      <w:pPr>
        <w:rPr>
          <w:b w:val="1"/>
          <w:color w:val="313131"/>
          <w:highlight w:val="white"/>
        </w:rPr>
      </w:pPr>
      <w:r w:rsidDel="00000000" w:rsidR="00000000" w:rsidRPr="00000000">
        <w:rPr>
          <w:rtl w:val="0"/>
        </w:rPr>
      </w:r>
    </w:p>
    <w:p w:rsidR="00000000" w:rsidDel="00000000" w:rsidP="00000000" w:rsidRDefault="00000000" w:rsidRPr="00000000" w14:paraId="00000260">
      <w:pPr>
        <w:rPr>
          <w:b w:val="1"/>
          <w:color w:val="313131"/>
          <w:highlight w:val="white"/>
        </w:rPr>
      </w:pPr>
      <w:r w:rsidDel="00000000" w:rsidR="00000000" w:rsidRPr="00000000">
        <w:rPr>
          <w:rtl w:val="0"/>
        </w:rPr>
      </w:r>
    </w:p>
    <w:bookmarkStart w:colFirst="0" w:colLast="0" w:name="4gro4a74r403" w:id="13"/>
    <w:bookmarkEnd w:id="13"/>
    <w:p w:rsidR="00000000" w:rsidDel="00000000" w:rsidP="00000000" w:rsidRDefault="00000000" w:rsidRPr="00000000" w14:paraId="00000261">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Modules</w:t>
      </w:r>
    </w:p>
    <w:p w:rsidR="00000000" w:rsidDel="00000000" w:rsidP="00000000" w:rsidRDefault="00000000" w:rsidRPr="00000000" w14:paraId="00000262">
      <w:pPr>
        <w:rPr>
          <w:b w:val="1"/>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rPr>
          <w:b w:val="1"/>
          <w:color w:val="313131"/>
          <w:highlight w:val="white"/>
        </w:rPr>
      </w:pPr>
      <w:r w:rsidDel="00000000" w:rsidR="00000000" w:rsidRPr="00000000">
        <w:rPr>
          <w:rtl w:val="0"/>
        </w:rPr>
      </w:r>
    </w:p>
    <w:p w:rsidR="00000000" w:rsidDel="00000000" w:rsidP="00000000" w:rsidRDefault="00000000" w:rsidRPr="00000000" w14:paraId="00000264">
      <w:pPr>
        <w:rPr>
          <w:color w:val="313131"/>
          <w:highlight w:val="white"/>
        </w:rPr>
      </w:pPr>
      <w:r w:rsidDel="00000000" w:rsidR="00000000" w:rsidRPr="00000000">
        <w:rPr>
          <w:b w:val="1"/>
          <w:color w:val="313131"/>
          <w:highlight w:val="white"/>
          <w:rtl w:val="0"/>
        </w:rPr>
        <w:t xml:space="preserve">Modules</w:t>
      </w:r>
      <w:r w:rsidDel="00000000" w:rsidR="00000000" w:rsidRPr="00000000">
        <w:rPr>
          <w:color w:val="313131"/>
          <w:highlight w:val="white"/>
          <w:rtl w:val="0"/>
        </w:rPr>
        <w:t xml:space="preserve"> are Python files that contain a collection of variables and functions. They are often used to make larger projects easier to maintain by dividing them into smaller pieces or simply to group a bunch of related variables and functions together in a single file.</w:t>
      </w:r>
    </w:p>
    <w:p w:rsidR="00000000" w:rsidDel="00000000" w:rsidP="00000000" w:rsidRDefault="00000000" w:rsidRPr="00000000" w14:paraId="00000265">
      <w:pPr>
        <w:rPr>
          <w:color w:val="313131"/>
          <w:highlight w:val="white"/>
        </w:rPr>
      </w:pPr>
      <w:r w:rsidDel="00000000" w:rsidR="00000000" w:rsidRPr="00000000">
        <w:rPr>
          <w:rtl w:val="0"/>
        </w:rPr>
      </w:r>
    </w:p>
    <w:p w:rsidR="00000000" w:rsidDel="00000000" w:rsidP="00000000" w:rsidRDefault="00000000" w:rsidRPr="00000000" w14:paraId="00000266">
      <w:pPr>
        <w:rPr>
          <w:color w:val="313131"/>
          <w:highlight w:val="white"/>
        </w:rPr>
      </w:pPr>
      <w:r w:rsidDel="00000000" w:rsidR="00000000" w:rsidRPr="00000000">
        <w:rPr>
          <w:color w:val="313131"/>
          <w:highlight w:val="white"/>
          <w:rtl w:val="0"/>
        </w:rPr>
        <w:t xml:space="preserve">To use the variables and functions in a module in another Python file (or even in the shell), use the import statement followed by the name of the desired module:</w:t>
      </w:r>
    </w:p>
    <w:p w:rsidR="00000000" w:rsidDel="00000000" w:rsidP="00000000" w:rsidRDefault="00000000" w:rsidRPr="00000000" w14:paraId="00000267">
      <w:pPr>
        <w:rPr>
          <w:color w:val="313131"/>
          <w:highlight w:val="white"/>
        </w:rPr>
      </w:pPr>
      <w:r w:rsidDel="00000000" w:rsidR="00000000" w:rsidRPr="00000000">
        <w:rPr>
          <w:rtl w:val="0"/>
        </w:rPr>
      </w:r>
    </w:p>
    <w:p w:rsidR="00000000" w:rsidDel="00000000" w:rsidP="00000000" w:rsidRDefault="00000000" w:rsidRPr="00000000" w14:paraId="0000026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import math</w:t>
      </w:r>
    </w:p>
    <w:p w:rsidR="00000000" w:rsidDel="00000000" w:rsidP="00000000" w:rsidRDefault="00000000" w:rsidRPr="00000000" w14:paraId="0000026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6A">
      <w:pPr>
        <w:rPr>
          <w:color w:val="313131"/>
          <w:highlight w:val="white"/>
        </w:rPr>
      </w:pPr>
      <w:r w:rsidDel="00000000" w:rsidR="00000000" w:rsidRPr="00000000">
        <w:rPr>
          <w:color w:val="313131"/>
          <w:highlight w:val="white"/>
          <w:rtl w:val="0"/>
        </w:rPr>
        <w:t xml:space="preserve">To call the variables or functions from an imported module, use the name of the module followed by a period and the name of the desired variable of function:</w:t>
      </w:r>
    </w:p>
    <w:p w:rsidR="00000000" w:rsidDel="00000000" w:rsidP="00000000" w:rsidRDefault="00000000" w:rsidRPr="00000000" w14:paraId="0000026B">
      <w:pPr>
        <w:rPr>
          <w:color w:val="313131"/>
          <w:highlight w:val="white"/>
        </w:rPr>
      </w:pPr>
      <w:r w:rsidDel="00000000" w:rsidR="00000000" w:rsidRPr="00000000">
        <w:rPr>
          <w:rtl w:val="0"/>
        </w:rPr>
      </w:r>
    </w:p>
    <w:p w:rsidR="00000000" w:rsidDel="00000000" w:rsidP="00000000" w:rsidRDefault="00000000" w:rsidRPr="00000000" w14:paraId="0000026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math.pi</w:t>
      </w:r>
    </w:p>
    <w:p w:rsidR="00000000" w:rsidDel="00000000" w:rsidP="00000000" w:rsidRDefault="00000000" w:rsidRPr="00000000" w14:paraId="0000026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6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math.log(100)</w:t>
      </w:r>
    </w:p>
    <w:p w:rsidR="00000000" w:rsidDel="00000000" w:rsidP="00000000" w:rsidRDefault="00000000" w:rsidRPr="00000000" w14:paraId="0000026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70">
      <w:pPr>
        <w:rPr>
          <w:color w:val="313131"/>
          <w:highlight w:val="white"/>
        </w:rPr>
      </w:pPr>
      <w:r w:rsidDel="00000000" w:rsidR="00000000" w:rsidRPr="00000000">
        <w:rPr>
          <w:color w:val="313131"/>
          <w:highlight w:val="white"/>
          <w:rtl w:val="0"/>
        </w:rPr>
        <w:t xml:space="preserve">To avoid using </w:t>
      </w:r>
      <w:r w:rsidDel="00000000" w:rsidR="00000000" w:rsidRPr="00000000">
        <w:rPr>
          <w:b w:val="1"/>
          <w:color w:val="313131"/>
          <w:highlight w:val="white"/>
          <w:rtl w:val="0"/>
        </w:rPr>
        <w:t xml:space="preserve">dot notation </w:t>
      </w:r>
      <w:r w:rsidDel="00000000" w:rsidR="00000000" w:rsidRPr="00000000">
        <w:rPr>
          <w:color w:val="313131"/>
          <w:highlight w:val="white"/>
          <w:rtl w:val="0"/>
        </w:rPr>
        <w:t xml:space="preserve">(that clunky </w:t>
      </w:r>
      <w:r w:rsidDel="00000000" w:rsidR="00000000" w:rsidRPr="00000000">
        <w:rPr>
          <w:rFonts w:ascii="Courier New" w:cs="Courier New" w:eastAsia="Courier New" w:hAnsi="Courier New"/>
          <w:color w:val="313131"/>
          <w:highlight w:val="white"/>
          <w:rtl w:val="0"/>
        </w:rPr>
        <w:t xml:space="preserve">module.name</w:t>
      </w:r>
      <w:r w:rsidDel="00000000" w:rsidR="00000000" w:rsidRPr="00000000">
        <w:rPr>
          <w:color w:val="313131"/>
          <w:highlight w:val="white"/>
          <w:rtl w:val="0"/>
        </w:rPr>
        <w:t xml:space="preserve"> syntax) when using items from modules, use the </w:t>
      </w:r>
      <w:r w:rsidDel="00000000" w:rsidR="00000000" w:rsidRPr="00000000">
        <w:rPr>
          <w:rFonts w:ascii="Courier New" w:cs="Courier New" w:eastAsia="Courier New" w:hAnsi="Courier New"/>
          <w:color w:val="313131"/>
          <w:highlight w:val="white"/>
          <w:rtl w:val="0"/>
        </w:rPr>
        <w:t xml:space="preserve">from</w:t>
      </w:r>
      <w:r w:rsidDel="00000000" w:rsidR="00000000" w:rsidRPr="00000000">
        <w:rPr>
          <w:color w:val="313131"/>
          <w:highlight w:val="white"/>
          <w:rtl w:val="0"/>
        </w:rPr>
        <w:t xml:space="preserve"> keyword to import the desired variables or functions:</w:t>
      </w:r>
    </w:p>
    <w:p w:rsidR="00000000" w:rsidDel="00000000" w:rsidP="00000000" w:rsidRDefault="00000000" w:rsidRPr="00000000" w14:paraId="00000271">
      <w:pPr>
        <w:rPr>
          <w:color w:val="313131"/>
          <w:highlight w:val="white"/>
        </w:rPr>
      </w:pPr>
      <w:r w:rsidDel="00000000" w:rsidR="00000000" w:rsidRPr="00000000">
        <w:rPr>
          <w:rtl w:val="0"/>
        </w:rPr>
      </w:r>
    </w:p>
    <w:p w:rsidR="00000000" w:rsidDel="00000000" w:rsidP="00000000" w:rsidRDefault="00000000" w:rsidRPr="00000000" w14:paraId="000002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from math import pi</w:t>
      </w:r>
    </w:p>
    <w:p w:rsidR="00000000" w:rsidDel="00000000" w:rsidP="00000000" w:rsidRDefault="00000000" w:rsidRPr="00000000" w14:paraId="00000273">
      <w:pPr>
        <w:rPr>
          <w:color w:val="313131"/>
          <w:highlight w:val="white"/>
        </w:rPr>
      </w:pPr>
      <w:r w:rsidDel="00000000" w:rsidR="00000000" w:rsidRPr="00000000">
        <w:rPr>
          <w:rtl w:val="0"/>
        </w:rPr>
      </w:r>
    </w:p>
    <w:p w:rsidR="00000000" w:rsidDel="00000000" w:rsidP="00000000" w:rsidRDefault="00000000" w:rsidRPr="00000000" w14:paraId="000002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from math import log</w:t>
      </w:r>
    </w:p>
    <w:p w:rsidR="00000000" w:rsidDel="00000000" w:rsidP="00000000" w:rsidRDefault="00000000" w:rsidRPr="00000000" w14:paraId="00000275">
      <w:pPr>
        <w:rPr>
          <w:color w:val="313131"/>
          <w:highlight w:val="white"/>
        </w:rPr>
      </w:pPr>
      <w:r w:rsidDel="00000000" w:rsidR="00000000" w:rsidRPr="00000000">
        <w:rPr>
          <w:rtl w:val="0"/>
        </w:rPr>
      </w:r>
    </w:p>
    <w:p w:rsidR="00000000" w:rsidDel="00000000" w:rsidP="00000000" w:rsidRDefault="00000000" w:rsidRPr="00000000" w14:paraId="00000276">
      <w:pPr>
        <w:rPr>
          <w:color w:val="313131"/>
          <w:highlight w:val="white"/>
        </w:rPr>
      </w:pPr>
      <w:r w:rsidDel="00000000" w:rsidR="00000000" w:rsidRPr="00000000">
        <w:rPr>
          <w:color w:val="313131"/>
          <w:highlight w:val="white"/>
          <w:rtl w:val="0"/>
        </w:rPr>
        <w:t xml:space="preserve">To import all the variables and functions from a module, use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(which is a placeholder for </w:t>
      </w:r>
      <w:r w:rsidDel="00000000" w:rsidR="00000000" w:rsidRPr="00000000">
        <w:rPr>
          <w:i w:val="1"/>
          <w:color w:val="313131"/>
          <w:highlight w:val="white"/>
          <w:rtl w:val="0"/>
        </w:rPr>
        <w:t xml:space="preserve">all</w:t>
      </w:r>
      <w:r w:rsidDel="00000000" w:rsidR="00000000" w:rsidRPr="00000000">
        <w:rPr>
          <w:color w:val="313131"/>
          <w:highlight w:val="white"/>
          <w:rtl w:val="0"/>
        </w:rPr>
        <w:t xml:space="preserve">):</w:t>
      </w:r>
    </w:p>
    <w:p w:rsidR="00000000" w:rsidDel="00000000" w:rsidP="00000000" w:rsidRDefault="00000000" w:rsidRPr="00000000" w14:paraId="00000277">
      <w:pPr>
        <w:rPr>
          <w:color w:val="313131"/>
          <w:highlight w:val="white"/>
        </w:rPr>
      </w:pPr>
      <w:r w:rsidDel="00000000" w:rsidR="00000000" w:rsidRPr="00000000">
        <w:rPr>
          <w:rtl w:val="0"/>
        </w:rPr>
      </w:r>
    </w:p>
    <w:p w:rsidR="00000000" w:rsidDel="00000000" w:rsidP="00000000" w:rsidRDefault="00000000" w:rsidRPr="00000000" w14:paraId="0000027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from math import *</w:t>
      </w:r>
    </w:p>
    <w:p w:rsidR="00000000" w:rsidDel="00000000" w:rsidP="00000000" w:rsidRDefault="00000000" w:rsidRPr="00000000" w14:paraId="00000279">
      <w:pPr>
        <w:rPr>
          <w:color w:val="313131"/>
          <w:highlight w:val="white"/>
        </w:rPr>
      </w:pPr>
      <w:r w:rsidDel="00000000" w:rsidR="00000000" w:rsidRPr="00000000">
        <w:rPr>
          <w:rtl w:val="0"/>
        </w:rPr>
      </w:r>
    </w:p>
    <w:p w:rsidR="00000000" w:rsidDel="00000000" w:rsidP="00000000" w:rsidRDefault="00000000" w:rsidRPr="00000000" w14:paraId="0000027A">
      <w:pPr>
        <w:rPr>
          <w:color w:val="313131"/>
          <w:highlight w:val="white"/>
        </w:rPr>
      </w:pPr>
      <w:r w:rsidDel="00000000" w:rsidR="00000000" w:rsidRPr="00000000">
        <w:rPr>
          <w:color w:val="313131"/>
          <w:highlight w:val="white"/>
          <w:rtl w:val="0"/>
        </w:rPr>
        <w:t xml:space="preserve">When using the above method of importing modules, be sure that none of the names of variables or functions from the module collide with any names of variables and functions in the file.</w:t>
      </w:r>
    </w:p>
    <w:p w:rsidR="00000000" w:rsidDel="00000000" w:rsidP="00000000" w:rsidRDefault="00000000" w:rsidRPr="00000000" w14:paraId="0000027B">
      <w:pPr>
        <w:rPr>
          <w:color w:val="313131"/>
          <w:highlight w:val="white"/>
        </w:rPr>
      </w:pPr>
      <w:r w:rsidDel="00000000" w:rsidR="00000000" w:rsidRPr="00000000">
        <w:rPr>
          <w:rtl w:val="0"/>
        </w:rPr>
      </w:r>
    </w:p>
    <w:p w:rsidR="00000000" w:rsidDel="00000000" w:rsidP="00000000" w:rsidRDefault="00000000" w:rsidRPr="00000000" w14:paraId="0000027C">
      <w:pPr>
        <w:rPr>
          <w:color w:val="313131"/>
          <w:highlight w:val="white"/>
        </w:rPr>
      </w:pPr>
      <w:r w:rsidDel="00000000" w:rsidR="00000000" w:rsidRPr="00000000">
        <w:rPr>
          <w:color w:val="313131"/>
          <w:highlight w:val="white"/>
          <w:rtl w:val="0"/>
        </w:rPr>
        <w:t xml:space="preserve">If you wish to import a module, but refer to it by a different name than it is given in your code, use the </w:t>
      </w:r>
      <w:r w:rsidDel="00000000" w:rsidR="00000000" w:rsidRPr="00000000">
        <w:rPr>
          <w:rFonts w:ascii="Courier New" w:cs="Courier New" w:eastAsia="Courier New" w:hAnsi="Courier New"/>
          <w:color w:val="313131"/>
          <w:highlight w:val="white"/>
          <w:rtl w:val="0"/>
        </w:rPr>
        <w:t xml:space="preserve">as</w:t>
      </w:r>
      <w:r w:rsidDel="00000000" w:rsidR="00000000" w:rsidRPr="00000000">
        <w:rPr>
          <w:color w:val="313131"/>
          <w:highlight w:val="white"/>
          <w:rtl w:val="0"/>
        </w:rPr>
        <w:t xml:space="preserve"> keyword:</w:t>
      </w:r>
    </w:p>
    <w:p w:rsidR="00000000" w:rsidDel="00000000" w:rsidP="00000000" w:rsidRDefault="00000000" w:rsidRPr="00000000" w14:paraId="0000027D">
      <w:pPr>
        <w:rPr>
          <w:color w:val="313131"/>
          <w:highlight w:val="white"/>
        </w:rPr>
      </w:pPr>
      <w:r w:rsidDel="00000000" w:rsidR="00000000" w:rsidRPr="00000000">
        <w:rPr>
          <w:rtl w:val="0"/>
        </w:rPr>
      </w:r>
    </w:p>
    <w:p w:rsidR="00000000" w:rsidDel="00000000" w:rsidP="00000000" w:rsidRDefault="00000000" w:rsidRPr="00000000" w14:paraId="0000027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import math as funky</w:t>
      </w:r>
    </w:p>
    <w:p w:rsidR="00000000" w:rsidDel="00000000" w:rsidP="00000000" w:rsidRDefault="00000000" w:rsidRPr="00000000" w14:paraId="0000027F">
      <w:pPr>
        <w:rPr>
          <w:color w:val="313131"/>
          <w:highlight w:val="white"/>
        </w:rPr>
      </w:pPr>
      <w:r w:rsidDel="00000000" w:rsidR="00000000" w:rsidRPr="00000000">
        <w:rPr>
          <w:rtl w:val="0"/>
        </w:rPr>
      </w:r>
    </w:p>
    <w:p w:rsidR="00000000" w:rsidDel="00000000" w:rsidP="00000000" w:rsidRDefault="00000000" w:rsidRPr="00000000" w14:paraId="00000280">
      <w:pPr>
        <w:rPr>
          <w:color w:val="313131"/>
          <w:highlight w:val="white"/>
        </w:rPr>
      </w:pPr>
      <w:r w:rsidDel="00000000" w:rsidR="00000000" w:rsidRPr="00000000">
        <w:rPr>
          <w:color w:val="313131"/>
          <w:highlight w:val="white"/>
          <w:rtl w:val="0"/>
        </w:rPr>
        <w:t xml:space="preserve">The name that appears after the keyword </w:t>
      </w:r>
      <w:r w:rsidDel="00000000" w:rsidR="00000000" w:rsidRPr="00000000">
        <w:rPr>
          <w:rFonts w:ascii="Courier New" w:cs="Courier New" w:eastAsia="Courier New" w:hAnsi="Courier New"/>
          <w:color w:val="313131"/>
          <w:highlight w:val="white"/>
          <w:rtl w:val="0"/>
        </w:rPr>
        <w:t xml:space="preserve">as</w:t>
      </w:r>
      <w:r w:rsidDel="00000000" w:rsidR="00000000" w:rsidRPr="00000000">
        <w:rPr>
          <w:color w:val="313131"/>
          <w:highlight w:val="white"/>
          <w:rtl w:val="0"/>
        </w:rPr>
        <w:t xml:space="preserve"> is the name that the imported module will be referred to by. In the above example, after importing the module </w:t>
      </w:r>
      <w:r w:rsidDel="00000000" w:rsidR="00000000" w:rsidRPr="00000000">
        <w:rPr>
          <w:rFonts w:ascii="Courier New" w:cs="Courier New" w:eastAsia="Courier New" w:hAnsi="Courier New"/>
          <w:color w:val="313131"/>
          <w:highlight w:val="white"/>
          <w:rtl w:val="0"/>
        </w:rPr>
        <w:t xml:space="preserve">math</w:t>
      </w:r>
      <w:r w:rsidDel="00000000" w:rsidR="00000000" w:rsidRPr="00000000">
        <w:rPr>
          <w:color w:val="313131"/>
          <w:highlight w:val="white"/>
          <w:rtl w:val="0"/>
        </w:rPr>
        <w:t xml:space="preserve"> as </w:t>
      </w:r>
      <w:r w:rsidDel="00000000" w:rsidR="00000000" w:rsidRPr="00000000">
        <w:rPr>
          <w:rFonts w:ascii="Courier New" w:cs="Courier New" w:eastAsia="Courier New" w:hAnsi="Courier New"/>
          <w:color w:val="313131"/>
          <w:highlight w:val="white"/>
          <w:rtl w:val="0"/>
        </w:rPr>
        <w:t xml:space="preserve">funky</w:t>
      </w:r>
      <w:r w:rsidDel="00000000" w:rsidR="00000000" w:rsidRPr="00000000">
        <w:rPr>
          <w:color w:val="313131"/>
          <w:highlight w:val="white"/>
          <w:rtl w:val="0"/>
        </w:rPr>
        <w:t xml:space="preserve">, the call </w:t>
      </w:r>
      <w:r w:rsidDel="00000000" w:rsidR="00000000" w:rsidRPr="00000000">
        <w:rPr>
          <w:rFonts w:ascii="Courier New" w:cs="Courier New" w:eastAsia="Courier New" w:hAnsi="Courier New"/>
          <w:color w:val="313131"/>
          <w:highlight w:val="white"/>
          <w:rtl w:val="0"/>
        </w:rPr>
        <w:t xml:space="preserve">math.pi</w:t>
      </w:r>
      <w:r w:rsidDel="00000000" w:rsidR="00000000" w:rsidRPr="00000000">
        <w:rPr>
          <w:color w:val="313131"/>
          <w:highlight w:val="white"/>
          <w:rtl w:val="0"/>
        </w:rPr>
        <w:t xml:space="preserve"> will throw an error, but the call </w:t>
      </w:r>
      <w:r w:rsidDel="00000000" w:rsidR="00000000" w:rsidRPr="00000000">
        <w:rPr>
          <w:rFonts w:ascii="Courier New" w:cs="Courier New" w:eastAsia="Courier New" w:hAnsi="Courier New"/>
          <w:color w:val="313131"/>
          <w:highlight w:val="white"/>
          <w:rtl w:val="0"/>
        </w:rPr>
        <w:t xml:space="preserve">funky.pi</w:t>
      </w:r>
      <w:r w:rsidDel="00000000" w:rsidR="00000000" w:rsidRPr="00000000">
        <w:rPr>
          <w:color w:val="313131"/>
          <w:highlight w:val="white"/>
          <w:rtl w:val="0"/>
        </w:rPr>
        <w:t xml:space="preserve"> will be perfectly fine. </w:t>
      </w:r>
    </w:p>
    <w:p w:rsidR="00000000" w:rsidDel="00000000" w:rsidP="00000000" w:rsidRDefault="00000000" w:rsidRPr="00000000" w14:paraId="00000281">
      <w:pPr>
        <w:rPr>
          <w:color w:val="313131"/>
          <w:highlight w:val="white"/>
        </w:rPr>
      </w:pPr>
      <w:r w:rsidDel="00000000" w:rsidR="00000000" w:rsidRPr="00000000">
        <w:rPr>
          <w:rtl w:val="0"/>
        </w:rPr>
      </w:r>
    </w:p>
    <w:p w:rsidR="00000000" w:rsidDel="00000000" w:rsidP="00000000" w:rsidRDefault="00000000" w:rsidRPr="00000000" w14:paraId="00000282">
      <w:pPr>
        <w:rPr>
          <w:color w:val="313131"/>
          <w:highlight w:val="white"/>
        </w:rPr>
      </w:pPr>
      <w:r w:rsidDel="00000000" w:rsidR="00000000" w:rsidRPr="00000000">
        <w:rPr>
          <w:color w:val="313131"/>
          <w:highlight w:val="white"/>
          <w:rtl w:val="0"/>
        </w:rPr>
        <w:t xml:space="preserve">If you want to open up other files to either read or write information to them, use the </w:t>
      </w:r>
      <w:r w:rsidDel="00000000" w:rsidR="00000000" w:rsidRPr="00000000">
        <w:rPr>
          <w:rFonts w:ascii="Courier New" w:cs="Courier New" w:eastAsia="Courier New" w:hAnsi="Courier New"/>
          <w:color w:val="313131"/>
          <w:highlight w:val="white"/>
          <w:rtl w:val="0"/>
        </w:rPr>
        <w:t xml:space="preserve">open()</w:t>
      </w:r>
      <w:r w:rsidDel="00000000" w:rsidR="00000000" w:rsidRPr="00000000">
        <w:rPr>
          <w:color w:val="313131"/>
          <w:highlight w:val="white"/>
          <w:rtl w:val="0"/>
        </w:rPr>
        <w:t xml:space="preserve"> command in Python:</w:t>
      </w:r>
    </w:p>
    <w:p w:rsidR="00000000" w:rsidDel="00000000" w:rsidP="00000000" w:rsidRDefault="00000000" w:rsidRPr="00000000" w14:paraId="00000283">
      <w:pPr>
        <w:rPr>
          <w:color w:val="313131"/>
          <w:highlight w:val="white"/>
        </w:rPr>
      </w:pPr>
      <w:r w:rsidDel="00000000" w:rsidR="00000000" w:rsidRPr="00000000">
        <w:rPr>
          <w:rtl w:val="0"/>
        </w:rPr>
      </w:r>
    </w:p>
    <w:p w:rsidR="00000000" w:rsidDel="00000000" w:rsidP="00000000" w:rsidRDefault="00000000" w:rsidRPr="00000000" w14:paraId="0000028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my_file = open(“some_file”, “w”)</w:t>
      </w:r>
    </w:p>
    <w:p w:rsidR="00000000" w:rsidDel="00000000" w:rsidP="00000000" w:rsidRDefault="00000000" w:rsidRPr="00000000" w14:paraId="0000028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86">
      <w:pPr>
        <w:rPr>
          <w:color w:val="313131"/>
          <w:highlight w:val="white"/>
        </w:rPr>
      </w:pPr>
      <w:r w:rsidDel="00000000" w:rsidR="00000000" w:rsidRPr="00000000">
        <w:rPr>
          <w:color w:val="313131"/>
          <w:highlight w:val="white"/>
          <w:rtl w:val="0"/>
        </w:rPr>
        <w:t xml:space="preserve">The first argument </w:t>
      </w:r>
      <w:r w:rsidDel="00000000" w:rsidR="00000000" w:rsidRPr="00000000">
        <w:rPr>
          <w:rFonts w:ascii="Courier New" w:cs="Courier New" w:eastAsia="Courier New" w:hAnsi="Courier New"/>
          <w:color w:val="313131"/>
          <w:highlight w:val="white"/>
          <w:rtl w:val="0"/>
        </w:rPr>
        <w:t xml:space="preserve">open()</w:t>
      </w:r>
      <w:r w:rsidDel="00000000" w:rsidR="00000000" w:rsidRPr="00000000">
        <w:rPr>
          <w:color w:val="313131"/>
          <w:highlight w:val="white"/>
          <w:rtl w:val="0"/>
        </w:rPr>
        <w:t xml:space="preserve"> takes is the name of the file you want to open and the second argument indicates what you want to do with that file (in this case, </w:t>
      </w:r>
      <w:r w:rsidDel="00000000" w:rsidR="00000000" w:rsidRPr="00000000">
        <w:rPr>
          <w:rFonts w:ascii="Courier New" w:cs="Courier New" w:eastAsia="Courier New" w:hAnsi="Courier New"/>
          <w:color w:val="313131"/>
          <w:highlight w:val="white"/>
          <w:rtl w:val="0"/>
        </w:rPr>
        <w:t xml:space="preserve">“w”</w:t>
      </w:r>
      <w:r w:rsidDel="00000000" w:rsidR="00000000" w:rsidRPr="00000000">
        <w:rPr>
          <w:color w:val="313131"/>
          <w:highlight w:val="white"/>
          <w:rtl w:val="0"/>
        </w:rPr>
        <w:t xml:space="preserve"> means the file is opened to write information to it). In the above example, the variable </w:t>
      </w:r>
      <w:r w:rsidDel="00000000" w:rsidR="00000000" w:rsidRPr="00000000">
        <w:rPr>
          <w:rFonts w:ascii="Courier New" w:cs="Courier New" w:eastAsia="Courier New" w:hAnsi="Courier New"/>
          <w:color w:val="313131"/>
          <w:highlight w:val="white"/>
          <w:rtl w:val="0"/>
        </w:rPr>
        <w:t xml:space="preserve">my_file</w:t>
      </w:r>
      <w:r w:rsidDel="00000000" w:rsidR="00000000" w:rsidRPr="00000000">
        <w:rPr>
          <w:color w:val="313131"/>
          <w:highlight w:val="white"/>
          <w:rtl w:val="0"/>
        </w:rPr>
        <w:t xml:space="preserve"> is assigned to a file named </w:t>
      </w:r>
      <w:r w:rsidDel="00000000" w:rsidR="00000000" w:rsidRPr="00000000">
        <w:rPr>
          <w:rFonts w:ascii="Courier New" w:cs="Courier New" w:eastAsia="Courier New" w:hAnsi="Courier New"/>
          <w:color w:val="313131"/>
          <w:highlight w:val="white"/>
          <w:rtl w:val="0"/>
        </w:rPr>
        <w:t xml:space="preserve">some_file</w:t>
      </w:r>
      <w:r w:rsidDel="00000000" w:rsidR="00000000" w:rsidRPr="00000000">
        <w:rPr>
          <w:color w:val="313131"/>
          <w:highlight w:val="white"/>
          <w:rtl w:val="0"/>
        </w:rPr>
        <w:t xml:space="preserve">.</w:t>
      </w:r>
    </w:p>
    <w:p w:rsidR="00000000" w:rsidDel="00000000" w:rsidP="00000000" w:rsidRDefault="00000000" w:rsidRPr="00000000" w14:paraId="00000287">
      <w:pPr>
        <w:rPr>
          <w:color w:val="313131"/>
          <w:highlight w:val="white"/>
        </w:rPr>
      </w:pPr>
      <w:r w:rsidDel="00000000" w:rsidR="00000000" w:rsidRPr="00000000">
        <w:rPr>
          <w:rtl w:val="0"/>
        </w:rPr>
      </w:r>
    </w:p>
    <w:p w:rsidR="00000000" w:rsidDel="00000000" w:rsidP="00000000" w:rsidRDefault="00000000" w:rsidRPr="00000000" w14:paraId="00000288">
      <w:pPr>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.write()</w:t>
      </w:r>
      <w:r w:rsidDel="00000000" w:rsidR="00000000" w:rsidRPr="00000000">
        <w:rPr>
          <w:color w:val="313131"/>
          <w:highlight w:val="white"/>
          <w:rtl w:val="0"/>
        </w:rPr>
        <w:t xml:space="preserve"> function to write information to a file or the </w:t>
      </w:r>
      <w:r w:rsidDel="00000000" w:rsidR="00000000" w:rsidRPr="00000000">
        <w:rPr>
          <w:rFonts w:ascii="Courier New" w:cs="Courier New" w:eastAsia="Courier New" w:hAnsi="Courier New"/>
          <w:color w:val="313131"/>
          <w:highlight w:val="white"/>
          <w:rtl w:val="0"/>
        </w:rPr>
        <w:t xml:space="preserve">.close()</w:t>
      </w:r>
      <w:r w:rsidDel="00000000" w:rsidR="00000000" w:rsidRPr="00000000">
        <w:rPr>
          <w:color w:val="313131"/>
          <w:highlight w:val="white"/>
          <w:rtl w:val="0"/>
        </w:rPr>
        <w:t xml:space="preserve"> function to close a file when you’re finished:</w:t>
      </w:r>
    </w:p>
    <w:p w:rsidR="00000000" w:rsidDel="00000000" w:rsidP="00000000" w:rsidRDefault="00000000" w:rsidRPr="00000000" w14:paraId="00000289">
      <w:pPr>
        <w:rPr>
          <w:color w:val="313131"/>
          <w:highlight w:val="white"/>
        </w:rPr>
      </w:pPr>
      <w:r w:rsidDel="00000000" w:rsidR="00000000" w:rsidRPr="00000000">
        <w:rPr>
          <w:rtl w:val="0"/>
        </w:rPr>
      </w:r>
    </w:p>
    <w:p w:rsidR="00000000" w:rsidDel="00000000" w:rsidP="00000000" w:rsidRDefault="00000000" w:rsidRPr="00000000" w14:paraId="0000028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my_file.write(“Hello, there!” + “\”)</w:t>
      </w:r>
    </w:p>
    <w:p w:rsidR="00000000" w:rsidDel="00000000" w:rsidP="00000000" w:rsidRDefault="00000000" w:rsidRPr="00000000" w14:paraId="0000028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8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my_file.close()</w:t>
      </w:r>
    </w:p>
    <w:p w:rsidR="00000000" w:rsidDel="00000000" w:rsidP="00000000" w:rsidRDefault="00000000" w:rsidRPr="00000000" w14:paraId="0000028D">
      <w:pPr>
        <w:rPr>
          <w:color w:val="313131"/>
          <w:highlight w:val="white"/>
        </w:rPr>
      </w:pPr>
      <w:r w:rsidDel="00000000" w:rsidR="00000000" w:rsidRPr="00000000">
        <w:rPr>
          <w:rtl w:val="0"/>
        </w:rPr>
      </w:r>
    </w:p>
    <w:p w:rsidR="00000000" w:rsidDel="00000000" w:rsidP="00000000" w:rsidRDefault="00000000" w:rsidRPr="00000000" w14:paraId="0000028E">
      <w:pPr>
        <w:rPr>
          <w:color w:val="313131"/>
          <w:highlight w:val="white"/>
        </w:rPr>
      </w:pPr>
      <w:r w:rsidDel="00000000" w:rsidR="00000000" w:rsidRPr="00000000">
        <w:rPr>
          <w:color w:val="313131"/>
          <w:highlight w:val="white"/>
          <w:rtl w:val="0"/>
        </w:rPr>
        <w:t xml:space="preserve">You can open a file to read (by using </w:t>
      </w:r>
      <w:r w:rsidDel="00000000" w:rsidR="00000000" w:rsidRPr="00000000">
        <w:rPr>
          <w:rFonts w:ascii="Courier New" w:cs="Courier New" w:eastAsia="Courier New" w:hAnsi="Courier New"/>
          <w:color w:val="313131"/>
          <w:highlight w:val="white"/>
          <w:rtl w:val="0"/>
        </w:rPr>
        <w:t xml:space="preserve">“r”</w:t>
      </w:r>
      <w:r w:rsidDel="00000000" w:rsidR="00000000" w:rsidRPr="00000000">
        <w:rPr>
          <w:color w:val="313131"/>
          <w:highlight w:val="white"/>
          <w:rtl w:val="0"/>
        </w:rPr>
        <w:t xml:space="preserve"> instead of </w:t>
      </w:r>
      <w:r w:rsidDel="00000000" w:rsidR="00000000" w:rsidRPr="00000000">
        <w:rPr>
          <w:rFonts w:ascii="Courier New" w:cs="Courier New" w:eastAsia="Courier New" w:hAnsi="Courier New"/>
          <w:color w:val="313131"/>
          <w:highlight w:val="white"/>
          <w:rtl w:val="0"/>
        </w:rPr>
        <w:t xml:space="preserve">“w”</w:t>
      </w:r>
      <w:r w:rsidDel="00000000" w:rsidR="00000000" w:rsidRPr="00000000">
        <w:rPr>
          <w:color w:val="313131"/>
          <w:highlight w:val="white"/>
          <w:rtl w:val="0"/>
        </w:rPr>
        <w:t xml:space="preserve"> as the second argument) to read information in the file:</w:t>
      </w:r>
    </w:p>
    <w:p w:rsidR="00000000" w:rsidDel="00000000" w:rsidP="00000000" w:rsidRDefault="00000000" w:rsidRPr="00000000" w14:paraId="0000028F">
      <w:pPr>
        <w:rPr>
          <w:color w:val="313131"/>
          <w:highlight w:val="white"/>
        </w:rPr>
      </w:pPr>
      <w:r w:rsidDel="00000000" w:rsidR="00000000" w:rsidRPr="00000000">
        <w:rPr>
          <w:rtl w:val="0"/>
        </w:rPr>
      </w:r>
    </w:p>
    <w:p w:rsidR="00000000" w:rsidDel="00000000" w:rsidP="00000000" w:rsidRDefault="00000000" w:rsidRPr="00000000" w14:paraId="0000029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line in my_file:</w:t>
      </w:r>
    </w:p>
    <w:p w:rsidR="00000000" w:rsidDel="00000000" w:rsidP="00000000" w:rsidRDefault="00000000" w:rsidRPr="00000000" w14:paraId="0000029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9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print(line)</w:t>
      </w:r>
    </w:p>
    <w:p w:rsidR="00000000" w:rsidDel="00000000" w:rsidP="00000000" w:rsidRDefault="00000000" w:rsidRPr="00000000" w14:paraId="00000293">
      <w:pPr>
        <w:rPr>
          <w:color w:val="313131"/>
          <w:highlight w:val="white"/>
        </w:rPr>
      </w:pPr>
      <w:r w:rsidDel="00000000" w:rsidR="00000000" w:rsidRPr="00000000">
        <w:rPr>
          <w:rtl w:val="0"/>
        </w:rPr>
      </w:r>
    </w:p>
    <w:p w:rsidR="00000000" w:rsidDel="00000000" w:rsidP="00000000" w:rsidRDefault="00000000" w:rsidRPr="00000000" w14:paraId="00000294">
      <w:pPr>
        <w:rPr>
          <w:color w:val="313131"/>
          <w:highlight w:val="white"/>
        </w:rPr>
      </w:pPr>
      <w:r w:rsidDel="00000000" w:rsidR="00000000" w:rsidRPr="00000000">
        <w:rPr>
          <w:rtl w:val="0"/>
        </w:rPr>
      </w:r>
    </w:p>
    <w:p w:rsidR="00000000" w:rsidDel="00000000" w:rsidP="00000000" w:rsidRDefault="00000000" w:rsidRPr="00000000" w14:paraId="00000295">
      <w:pPr>
        <w:rPr>
          <w:color w:val="313131"/>
          <w:highlight w:val="white"/>
        </w:rPr>
      </w:pPr>
      <w:r w:rsidDel="00000000" w:rsidR="00000000" w:rsidRPr="00000000">
        <w:rPr>
          <w:color w:val="313131"/>
          <w:highlight w:val="white"/>
        </w:rPr>
        <w:drawing>
          <wp:inline distB="114300" distT="114300" distL="114300" distR="114300">
            <wp:extent cx="5943600" cy="22479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color w:val="313131"/>
          <w:highlight w:val="white"/>
        </w:rPr>
      </w:pPr>
      <w:r w:rsidDel="00000000" w:rsidR="00000000" w:rsidRPr="00000000">
        <w:rPr>
          <w:rtl w:val="0"/>
        </w:rPr>
      </w:r>
    </w:p>
    <w:p w:rsidR="00000000" w:rsidDel="00000000" w:rsidP="00000000" w:rsidRDefault="00000000" w:rsidRPr="00000000" w14:paraId="00000297">
      <w:pPr>
        <w:rPr>
          <w:color w:val="313131"/>
          <w:highlight w:val="white"/>
        </w:rPr>
      </w:pPr>
      <w:r w:rsidDel="00000000" w:rsidR="00000000" w:rsidRPr="00000000">
        <w:rPr>
          <w:rtl w:val="0"/>
        </w:rPr>
      </w:r>
    </w:p>
    <w:p w:rsidR="00000000" w:rsidDel="00000000" w:rsidP="00000000" w:rsidRDefault="00000000" w:rsidRPr="00000000" w14:paraId="00000298">
      <w:pPr>
        <w:rPr>
          <w:color w:val="313131"/>
          <w:highlight w:val="white"/>
        </w:rPr>
      </w:pPr>
      <w:r w:rsidDel="00000000" w:rsidR="00000000" w:rsidRPr="00000000">
        <w:rPr>
          <w:rtl w:val="0"/>
        </w:rPr>
      </w:r>
    </w:p>
    <w:p w:rsidR="00000000" w:rsidDel="00000000" w:rsidP="00000000" w:rsidRDefault="00000000" w:rsidRPr="00000000" w14:paraId="00000299">
      <w:pPr>
        <w:rPr>
          <w:color w:val="313131"/>
          <w:highlight w:val="white"/>
        </w:rPr>
      </w:pPr>
      <w:r w:rsidDel="00000000" w:rsidR="00000000" w:rsidRPr="00000000">
        <w:rPr>
          <w:rtl w:val="0"/>
        </w:rPr>
      </w:r>
    </w:p>
    <w:p w:rsidR="00000000" w:rsidDel="00000000" w:rsidP="00000000" w:rsidRDefault="00000000" w:rsidRPr="00000000" w14:paraId="0000029A">
      <w:pPr>
        <w:rPr>
          <w:color w:val="313131"/>
          <w:highlight w:val="white"/>
        </w:rPr>
      </w:pPr>
      <w:r w:rsidDel="00000000" w:rsidR="00000000" w:rsidRPr="00000000">
        <w:rPr>
          <w:rtl w:val="0"/>
        </w:rPr>
      </w:r>
    </w:p>
    <w:p w:rsidR="00000000" w:rsidDel="00000000" w:rsidP="00000000" w:rsidRDefault="00000000" w:rsidRPr="00000000" w14:paraId="0000029B">
      <w:pPr>
        <w:pStyle w:val="Heading2"/>
        <w:rPr>
          <w:rFonts w:ascii="Comfortaa" w:cs="Comfortaa" w:eastAsia="Comfortaa" w:hAnsi="Comfortaa"/>
          <w:b w:val="1"/>
          <w:color w:val="313131"/>
          <w:sz w:val="36"/>
          <w:szCs w:val="36"/>
          <w:highlight w:val="white"/>
        </w:rPr>
      </w:pPr>
      <w:bookmarkStart w:colFirst="0" w:colLast="0" w:name="_xv5vg78ud8da" w:id="14"/>
      <w:bookmarkEnd w:id="14"/>
      <w:r w:rsidDel="00000000" w:rsidR="00000000" w:rsidRPr="00000000">
        <w:rPr>
          <w:rFonts w:ascii="Comfortaa" w:cs="Comfortaa" w:eastAsia="Comfortaa" w:hAnsi="Comfortaa"/>
          <w:b w:val="1"/>
          <w:sz w:val="36"/>
          <w:szCs w:val="36"/>
          <w:rtl w:val="0"/>
        </w:rPr>
        <w:t xml:space="preserve">WEEK 3</w:t>
      </w:r>
      <w:r w:rsidDel="00000000" w:rsidR="00000000" w:rsidRPr="00000000">
        <w:rPr>
          <w:rtl w:val="0"/>
        </w:rPr>
      </w:r>
    </w:p>
    <w:bookmarkStart w:colFirst="0" w:colLast="0" w:name="i82uwyg4xzp1" w:id="15"/>
    <w:bookmarkEnd w:id="15"/>
    <w:p w:rsidR="00000000" w:rsidDel="00000000" w:rsidP="00000000" w:rsidRDefault="00000000" w:rsidRPr="00000000" w14:paraId="0000029C">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Data Structures</w:t>
      </w:r>
      <w:r w:rsidDel="00000000" w:rsidR="00000000" w:rsidRPr="00000000">
        <w:rPr>
          <w:rtl w:val="0"/>
        </w:rPr>
      </w:r>
    </w:p>
    <w:p w:rsidR="00000000" w:rsidDel="00000000" w:rsidP="00000000" w:rsidRDefault="00000000" w:rsidRPr="00000000" w14:paraId="0000029D">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E">
      <w:pPr>
        <w:rPr>
          <w:color w:val="313131"/>
          <w:highlight w:val="white"/>
        </w:rPr>
      </w:pPr>
      <w:r w:rsidDel="00000000" w:rsidR="00000000" w:rsidRPr="00000000">
        <w:rPr>
          <w:rtl w:val="0"/>
        </w:rPr>
      </w:r>
    </w:p>
    <w:p w:rsidR="00000000" w:rsidDel="00000000" w:rsidP="00000000" w:rsidRDefault="00000000" w:rsidRPr="00000000" w14:paraId="0000029F">
      <w:pPr>
        <w:rPr>
          <w:color w:val="313131"/>
          <w:highlight w:val="white"/>
        </w:rPr>
      </w:pPr>
      <w:r w:rsidDel="00000000" w:rsidR="00000000" w:rsidRPr="00000000">
        <w:rPr>
          <w:b w:val="1"/>
          <w:color w:val="313131"/>
          <w:highlight w:val="white"/>
          <w:rtl w:val="0"/>
        </w:rPr>
        <w:t xml:space="preserve">Tuples </w:t>
      </w:r>
      <w:r w:rsidDel="00000000" w:rsidR="00000000" w:rsidRPr="00000000">
        <w:rPr>
          <w:color w:val="313131"/>
          <w:highlight w:val="white"/>
          <w:rtl w:val="0"/>
        </w:rPr>
        <w:t xml:space="preserve">are a type of data structure in Python that consist of an ordered sequence of elements. A single tuple can contain different types of elements (such as integers, strings, or even other tuples). Tuples are </w:t>
      </w:r>
      <w:r w:rsidDel="00000000" w:rsidR="00000000" w:rsidRPr="00000000">
        <w:rPr>
          <w:b w:val="1"/>
          <w:color w:val="313131"/>
          <w:highlight w:val="white"/>
          <w:rtl w:val="0"/>
        </w:rPr>
        <w:t xml:space="preserve">immutable</w:t>
      </w:r>
      <w:r w:rsidDel="00000000" w:rsidR="00000000" w:rsidRPr="00000000">
        <w:rPr>
          <w:color w:val="313131"/>
          <w:highlight w:val="white"/>
          <w:rtl w:val="0"/>
        </w:rPr>
        <w:t xml:space="preserve">, which means like strings, values within tuples can be accessed but not modified.</w:t>
      </w:r>
    </w:p>
    <w:p w:rsidR="00000000" w:rsidDel="00000000" w:rsidP="00000000" w:rsidRDefault="00000000" w:rsidRPr="00000000" w14:paraId="000002A0">
      <w:pPr>
        <w:rPr>
          <w:color w:val="313131"/>
          <w:highlight w:val="white"/>
        </w:rPr>
      </w:pPr>
      <w:r w:rsidDel="00000000" w:rsidR="00000000" w:rsidRPr="00000000">
        <w:rPr>
          <w:rtl w:val="0"/>
        </w:rPr>
      </w:r>
    </w:p>
    <w:p w:rsidR="00000000" w:rsidDel="00000000" w:rsidP="00000000" w:rsidRDefault="00000000" w:rsidRPr="00000000" w14:paraId="000002A1">
      <w:pPr>
        <w:rPr>
          <w:color w:val="313131"/>
          <w:highlight w:val="white"/>
        </w:rPr>
      </w:pPr>
      <w:r w:rsidDel="00000000" w:rsidR="00000000" w:rsidRPr="00000000">
        <w:rPr>
          <w:color w:val="313131"/>
          <w:highlight w:val="white"/>
          <w:rtl w:val="0"/>
        </w:rPr>
        <w:t xml:space="preserve">In Python, tuples are created by assigning a tuple name to a series of items (separated by commas) enclosed in parentheses:</w:t>
      </w:r>
    </w:p>
    <w:p w:rsidR="00000000" w:rsidDel="00000000" w:rsidP="00000000" w:rsidRDefault="00000000" w:rsidRPr="00000000" w14:paraId="000002A2">
      <w:pPr>
        <w:rPr>
          <w:color w:val="313131"/>
          <w:highlight w:val="white"/>
        </w:rPr>
      </w:pPr>
      <w:r w:rsidDel="00000000" w:rsidR="00000000" w:rsidRPr="00000000">
        <w:rPr>
          <w:rtl w:val="0"/>
        </w:rPr>
      </w:r>
    </w:p>
    <w:p w:rsidR="00000000" w:rsidDel="00000000" w:rsidP="00000000" w:rsidRDefault="00000000" w:rsidRPr="00000000" w14:paraId="000002A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 = (“buffalo”, 8, 3.6, “hello”)</w:t>
      </w:r>
    </w:p>
    <w:p w:rsidR="00000000" w:rsidDel="00000000" w:rsidP="00000000" w:rsidRDefault="00000000" w:rsidRPr="00000000" w14:paraId="000002A4">
      <w:pPr>
        <w:rPr>
          <w:color w:val="313131"/>
          <w:highlight w:val="white"/>
        </w:rPr>
      </w:pPr>
      <w:r w:rsidDel="00000000" w:rsidR="00000000" w:rsidRPr="00000000">
        <w:rPr>
          <w:rtl w:val="0"/>
        </w:rPr>
      </w:r>
    </w:p>
    <w:p w:rsidR="00000000" w:rsidDel="00000000" w:rsidP="00000000" w:rsidRDefault="00000000" w:rsidRPr="00000000" w14:paraId="000002A5">
      <w:pPr>
        <w:rPr>
          <w:color w:val="313131"/>
          <w:highlight w:val="white"/>
        </w:rPr>
      </w:pPr>
      <w:r w:rsidDel="00000000" w:rsidR="00000000" w:rsidRPr="00000000">
        <w:rPr>
          <w:color w:val="313131"/>
          <w:highlight w:val="white"/>
          <w:rtl w:val="0"/>
        </w:rPr>
        <w:t xml:space="preserve">Elements in tuples can be accessed by indexing or sliced by… slicing:</w:t>
      </w:r>
    </w:p>
    <w:p w:rsidR="00000000" w:rsidDel="00000000" w:rsidP="00000000" w:rsidRDefault="00000000" w:rsidRPr="00000000" w14:paraId="000002A6">
      <w:pPr>
        <w:rPr>
          <w:color w:val="313131"/>
          <w:highlight w:val="white"/>
        </w:rPr>
      </w:pPr>
      <w:r w:rsidDel="00000000" w:rsidR="00000000" w:rsidRPr="00000000">
        <w:rPr>
          <w:rtl w:val="0"/>
        </w:rPr>
      </w:r>
    </w:p>
    <w:p w:rsidR="00000000" w:rsidDel="00000000" w:rsidP="00000000" w:rsidRDefault="00000000" w:rsidRPr="00000000" w14:paraId="000002A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my_tuple[0]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“buffalo”     </w:t>
      </w:r>
    </w:p>
    <w:p w:rsidR="00000000" w:rsidDel="00000000" w:rsidP="00000000" w:rsidRDefault="00000000" w:rsidRPr="00000000" w14:paraId="000002A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A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my_tuple[1:3]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8, 3.6</w:t>
      </w:r>
    </w:p>
    <w:p w:rsidR="00000000" w:rsidDel="00000000" w:rsidP="00000000" w:rsidRDefault="00000000" w:rsidRPr="00000000" w14:paraId="000002AA">
      <w:pPr>
        <w:rPr>
          <w:color w:val="313131"/>
          <w:highlight w:val="white"/>
        </w:rPr>
      </w:pPr>
      <w:r w:rsidDel="00000000" w:rsidR="00000000" w:rsidRPr="00000000">
        <w:rPr>
          <w:rtl w:val="0"/>
        </w:rPr>
      </w:r>
    </w:p>
    <w:p w:rsidR="00000000" w:rsidDel="00000000" w:rsidP="00000000" w:rsidRDefault="00000000" w:rsidRPr="00000000" w14:paraId="000002AB">
      <w:pPr>
        <w:rPr>
          <w:color w:val="313131"/>
          <w:highlight w:val="white"/>
        </w:rPr>
      </w:pPr>
      <w:r w:rsidDel="00000000" w:rsidR="00000000" w:rsidRPr="00000000">
        <w:rPr>
          <w:color w:val="313131"/>
          <w:highlight w:val="white"/>
          <w:rtl w:val="0"/>
        </w:rPr>
        <w:t xml:space="preserve">To create a tuple with a single element, include a comma after the element (to avoid confusing the parentheses with order of operations or something):</w:t>
      </w:r>
    </w:p>
    <w:p w:rsidR="00000000" w:rsidDel="00000000" w:rsidP="00000000" w:rsidRDefault="00000000" w:rsidRPr="00000000" w14:paraId="000002AC">
      <w:pPr>
        <w:rPr>
          <w:color w:val="313131"/>
          <w:highlight w:val="white"/>
        </w:rPr>
      </w:pPr>
      <w:r w:rsidDel="00000000" w:rsidR="00000000" w:rsidRPr="00000000">
        <w:rPr>
          <w:rtl w:val="0"/>
        </w:rPr>
      </w:r>
    </w:p>
    <w:p w:rsidR="00000000" w:rsidDel="00000000" w:rsidP="00000000" w:rsidRDefault="00000000" w:rsidRPr="00000000" w14:paraId="000002A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other_tuple = (“flamingo”,)</w:t>
      </w:r>
    </w:p>
    <w:p w:rsidR="00000000" w:rsidDel="00000000" w:rsidP="00000000" w:rsidRDefault="00000000" w:rsidRPr="00000000" w14:paraId="000002AE">
      <w:pPr>
        <w:rPr>
          <w:color w:val="313131"/>
          <w:highlight w:val="white"/>
        </w:rPr>
      </w:pPr>
      <w:r w:rsidDel="00000000" w:rsidR="00000000" w:rsidRPr="00000000">
        <w:rPr>
          <w:rtl w:val="0"/>
        </w:rPr>
      </w:r>
    </w:p>
    <w:p w:rsidR="00000000" w:rsidDel="00000000" w:rsidP="00000000" w:rsidRDefault="00000000" w:rsidRPr="00000000" w14:paraId="000002AF">
      <w:pPr>
        <w:rPr>
          <w:color w:val="313131"/>
          <w:highlight w:val="white"/>
        </w:rPr>
      </w:pPr>
      <w:r w:rsidDel="00000000" w:rsidR="00000000" w:rsidRPr="00000000">
        <w:rPr>
          <w:color w:val="313131"/>
          <w:highlight w:val="white"/>
          <w:rtl w:val="0"/>
        </w:rPr>
        <w:t xml:space="preserve">Or to create an empty tuple:</w:t>
      </w:r>
    </w:p>
    <w:p w:rsidR="00000000" w:rsidDel="00000000" w:rsidP="00000000" w:rsidRDefault="00000000" w:rsidRPr="00000000" w14:paraId="000002B0">
      <w:pPr>
        <w:rPr>
          <w:color w:val="313131"/>
          <w:highlight w:val="white"/>
        </w:rPr>
      </w:pPr>
      <w:r w:rsidDel="00000000" w:rsidR="00000000" w:rsidRPr="00000000">
        <w:rPr>
          <w:rtl w:val="0"/>
        </w:rPr>
      </w:r>
    </w:p>
    <w:p w:rsidR="00000000" w:rsidDel="00000000" w:rsidP="00000000" w:rsidRDefault="00000000" w:rsidRPr="00000000" w14:paraId="000002B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empty_tuple = ()</w:t>
      </w:r>
    </w:p>
    <w:p w:rsidR="00000000" w:rsidDel="00000000" w:rsidP="00000000" w:rsidRDefault="00000000" w:rsidRPr="00000000" w14:paraId="000002B2">
      <w:pPr>
        <w:rPr>
          <w:color w:val="313131"/>
          <w:highlight w:val="white"/>
        </w:rPr>
      </w:pPr>
      <w:r w:rsidDel="00000000" w:rsidR="00000000" w:rsidRPr="00000000">
        <w:rPr>
          <w:rtl w:val="0"/>
        </w:rPr>
      </w:r>
    </w:p>
    <w:p w:rsidR="00000000" w:rsidDel="00000000" w:rsidP="00000000" w:rsidRDefault="00000000" w:rsidRPr="00000000" w14:paraId="000002B3">
      <w:pPr>
        <w:rPr>
          <w:color w:val="313131"/>
          <w:highlight w:val="white"/>
        </w:rPr>
      </w:pPr>
      <w:r w:rsidDel="00000000" w:rsidR="00000000" w:rsidRPr="00000000">
        <w:rPr>
          <w:color w:val="313131"/>
          <w:highlight w:val="white"/>
          <w:rtl w:val="0"/>
        </w:rPr>
        <w:t xml:space="preserve">Tuples are iterable (just like strings):</w:t>
      </w:r>
    </w:p>
    <w:p w:rsidR="00000000" w:rsidDel="00000000" w:rsidP="00000000" w:rsidRDefault="00000000" w:rsidRPr="00000000" w14:paraId="000002B4">
      <w:pPr>
        <w:rPr>
          <w:color w:val="313131"/>
          <w:highlight w:val="white"/>
        </w:rPr>
      </w:pPr>
      <w:r w:rsidDel="00000000" w:rsidR="00000000" w:rsidRPr="00000000">
        <w:rPr>
          <w:rtl w:val="0"/>
        </w:rPr>
      </w:r>
    </w:p>
    <w:p w:rsidR="00000000" w:rsidDel="00000000" w:rsidP="00000000" w:rsidRDefault="00000000" w:rsidRPr="00000000" w14:paraId="000002B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x in my_tuple:</w:t>
      </w:r>
    </w:p>
    <w:p w:rsidR="00000000" w:rsidDel="00000000" w:rsidP="00000000" w:rsidRDefault="00000000" w:rsidRPr="00000000" w14:paraId="000002B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w:t>
      </w:r>
    </w:p>
    <w:p w:rsidR="00000000" w:rsidDel="00000000" w:rsidP="00000000" w:rsidRDefault="00000000" w:rsidRPr="00000000" w14:paraId="000002B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9">
      <w:pPr>
        <w:rPr>
          <w:color w:val="313131"/>
          <w:highlight w:val="white"/>
        </w:rPr>
      </w:pPr>
      <w:r w:rsidDel="00000000" w:rsidR="00000000" w:rsidRPr="00000000">
        <w:rPr>
          <w:color w:val="313131"/>
          <w:highlight w:val="white"/>
          <w:rtl w:val="0"/>
        </w:rPr>
        <w:t xml:space="preserve">Tuples can be assigned to each other:</w:t>
      </w:r>
    </w:p>
    <w:p w:rsidR="00000000" w:rsidDel="00000000" w:rsidP="00000000" w:rsidRDefault="00000000" w:rsidRPr="00000000" w14:paraId="000002BA">
      <w:pPr>
        <w:rPr>
          <w:color w:val="313131"/>
          <w:highlight w:val="white"/>
        </w:rPr>
      </w:pPr>
      <w:r w:rsidDel="00000000" w:rsidR="00000000" w:rsidRPr="00000000">
        <w:rPr>
          <w:rtl w:val="0"/>
        </w:rPr>
      </w:r>
    </w:p>
    <w:p w:rsidR="00000000" w:rsidDel="00000000" w:rsidP="00000000" w:rsidRDefault="00000000" w:rsidRPr="00000000" w14:paraId="000002B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other_tuple = my_tuple</w:t>
      </w:r>
    </w:p>
    <w:p w:rsidR="00000000" w:rsidDel="00000000" w:rsidP="00000000" w:rsidRDefault="00000000" w:rsidRPr="00000000" w14:paraId="000002B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y) = (y, x)</w:t>
      </w:r>
    </w:p>
    <w:p w:rsidR="00000000" w:rsidDel="00000000" w:rsidP="00000000" w:rsidRDefault="00000000" w:rsidRPr="00000000" w14:paraId="000002B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F">
      <w:pPr>
        <w:rPr>
          <w:color w:val="313131"/>
          <w:highlight w:val="white"/>
        </w:rPr>
      </w:pPr>
      <w:r w:rsidDel="00000000" w:rsidR="00000000" w:rsidRPr="00000000">
        <w:rPr>
          <w:color w:val="313131"/>
          <w:highlight w:val="white"/>
          <w:rtl w:val="0"/>
        </w:rPr>
        <w:t xml:space="preserve">Use the following syntax to access elements within tuples (or characters within strings) within tuples:</w:t>
      </w:r>
    </w:p>
    <w:p w:rsidR="00000000" w:rsidDel="00000000" w:rsidP="00000000" w:rsidRDefault="00000000" w:rsidRPr="00000000" w14:paraId="000002C0">
      <w:pPr>
        <w:rPr>
          <w:color w:val="313131"/>
          <w:highlight w:val="white"/>
        </w:rPr>
      </w:pPr>
      <w:r w:rsidDel="00000000" w:rsidR="00000000" w:rsidRPr="00000000">
        <w:rPr>
          <w:rtl w:val="0"/>
        </w:rPr>
      </w:r>
    </w:p>
    <w:p w:rsidR="00000000" w:rsidDel="00000000" w:rsidP="00000000" w:rsidRDefault="00000000" w:rsidRPr="00000000" w14:paraId="000002C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a_tuple = (2, 3, “hello”, (9, “eight”, “hi”), 17.2)</w:t>
      </w:r>
    </w:p>
    <w:p w:rsidR="00000000" w:rsidDel="00000000" w:rsidP="00000000" w:rsidRDefault="00000000" w:rsidRPr="00000000" w14:paraId="000002C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C3">
      <w:pPr>
        <w:rPr>
          <w:color w:val="313131"/>
          <w:highlight w:val="white"/>
        </w:rPr>
      </w:pPr>
      <w:r w:rsidDel="00000000" w:rsidR="00000000" w:rsidRPr="00000000">
        <w:rPr>
          <w:rFonts w:ascii="Courier New" w:cs="Courier New" w:eastAsia="Courier New" w:hAnsi="Courier New"/>
          <w:color w:val="313131"/>
          <w:highlight w:val="white"/>
          <w:rtl w:val="0"/>
        </w:rPr>
        <w:t xml:space="preserve">a_tuple[3][0]     </w:t>
      </w:r>
      <w:r w:rsidDel="00000000" w:rsidR="00000000" w:rsidRPr="00000000">
        <w:rPr>
          <w:color w:val="313131"/>
          <w:highlight w:val="white"/>
          <w:rtl w:val="0"/>
        </w:rPr>
        <w:t xml:space="preserve">- returns the element at position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in the element at position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w:t>
      </w:r>
    </w:p>
    <w:p w:rsidR="00000000" w:rsidDel="00000000" w:rsidP="00000000" w:rsidRDefault="00000000" w:rsidRPr="00000000" w14:paraId="000002C4">
      <w:pPr>
        <w:rPr>
          <w:color w:val="313131"/>
          <w:highlight w:val="white"/>
        </w:rPr>
      </w:pPr>
      <w:r w:rsidDel="00000000" w:rsidR="00000000" w:rsidRPr="00000000">
        <w:rPr>
          <w:rtl w:val="0"/>
        </w:rPr>
      </w:r>
    </w:p>
    <w:p w:rsidR="00000000" w:rsidDel="00000000" w:rsidP="00000000" w:rsidRDefault="00000000" w:rsidRPr="00000000" w14:paraId="000002C5">
      <w:pPr>
        <w:rPr>
          <w:color w:val="313131"/>
          <w:highlight w:val="white"/>
        </w:rPr>
      </w:pPr>
      <w:r w:rsidDel="00000000" w:rsidR="00000000" w:rsidRPr="00000000">
        <w:rPr>
          <w:color w:val="313131"/>
          <w:highlight w:val="white"/>
          <w:rtl w:val="0"/>
        </w:rPr>
        <w:t xml:space="preserve">The above case would return </w:t>
      </w:r>
      <w:r w:rsidDel="00000000" w:rsidR="00000000" w:rsidRPr="00000000">
        <w:rPr>
          <w:rFonts w:ascii="Courier New" w:cs="Courier New" w:eastAsia="Courier New" w:hAnsi="Courier New"/>
          <w:color w:val="313131"/>
          <w:highlight w:val="white"/>
          <w:rtl w:val="0"/>
        </w:rPr>
        <w:t xml:space="preserve">9</w:t>
      </w:r>
      <w:r w:rsidDel="00000000" w:rsidR="00000000" w:rsidRPr="00000000">
        <w:rPr>
          <w:color w:val="313131"/>
          <w:highlight w:val="white"/>
          <w:rtl w:val="0"/>
        </w:rPr>
        <w:t xml:space="preserve">.</w:t>
      </w:r>
    </w:p>
    <w:p w:rsidR="00000000" w:rsidDel="00000000" w:rsidP="00000000" w:rsidRDefault="00000000" w:rsidRPr="00000000" w14:paraId="000002C6">
      <w:pPr>
        <w:rPr>
          <w:color w:val="313131"/>
          <w:highlight w:val="white"/>
        </w:rPr>
      </w:pPr>
      <w:r w:rsidDel="00000000" w:rsidR="00000000" w:rsidRPr="00000000">
        <w:rPr>
          <w:rtl w:val="0"/>
        </w:rPr>
      </w:r>
    </w:p>
    <w:p w:rsidR="00000000" w:rsidDel="00000000" w:rsidP="00000000" w:rsidRDefault="00000000" w:rsidRPr="00000000" w14:paraId="000002C7">
      <w:pPr>
        <w:rPr>
          <w:color w:val="313131"/>
          <w:highlight w:val="white"/>
        </w:rPr>
      </w:pPr>
      <w:r w:rsidDel="00000000" w:rsidR="00000000" w:rsidRPr="00000000">
        <w:rPr>
          <w:b w:val="1"/>
          <w:color w:val="313131"/>
          <w:highlight w:val="white"/>
          <w:rtl w:val="0"/>
        </w:rPr>
        <w:t xml:space="preserve">Lists </w:t>
      </w:r>
      <w:r w:rsidDel="00000000" w:rsidR="00000000" w:rsidRPr="00000000">
        <w:rPr>
          <w:color w:val="313131"/>
          <w:highlight w:val="white"/>
          <w:rtl w:val="0"/>
        </w:rPr>
        <w:t xml:space="preserve">are another type of data structure in Python that also consists of an ordered sequence of elements and can be internally accessed by indexing. The difference between lists and tuples is that lists are </w:t>
      </w:r>
      <w:r w:rsidDel="00000000" w:rsidR="00000000" w:rsidRPr="00000000">
        <w:rPr>
          <w:b w:val="1"/>
          <w:color w:val="313131"/>
          <w:highlight w:val="white"/>
          <w:rtl w:val="0"/>
        </w:rPr>
        <w:t xml:space="preserve">mutable</w:t>
      </w:r>
      <w:r w:rsidDel="00000000" w:rsidR="00000000" w:rsidRPr="00000000">
        <w:rPr>
          <w:color w:val="313131"/>
          <w:highlight w:val="white"/>
          <w:rtl w:val="0"/>
        </w:rPr>
        <w:t xml:space="preserve">, which means the elements inside them can be modified. A single list can contain multiple object types (although this is often uncommon) such as strings, integers, floats, or even other lists or functions.</w:t>
      </w:r>
    </w:p>
    <w:p w:rsidR="00000000" w:rsidDel="00000000" w:rsidP="00000000" w:rsidRDefault="00000000" w:rsidRPr="00000000" w14:paraId="000002C8">
      <w:pPr>
        <w:rPr>
          <w:color w:val="313131"/>
          <w:highlight w:val="white"/>
        </w:rPr>
      </w:pPr>
      <w:r w:rsidDel="00000000" w:rsidR="00000000" w:rsidRPr="00000000">
        <w:rPr>
          <w:rtl w:val="0"/>
        </w:rPr>
      </w:r>
    </w:p>
    <w:p w:rsidR="00000000" w:rsidDel="00000000" w:rsidP="00000000" w:rsidRDefault="00000000" w:rsidRPr="00000000" w14:paraId="000002C9">
      <w:pPr>
        <w:rPr>
          <w:color w:val="313131"/>
          <w:highlight w:val="white"/>
        </w:rPr>
      </w:pPr>
      <w:r w:rsidDel="00000000" w:rsidR="00000000" w:rsidRPr="00000000">
        <w:rPr>
          <w:color w:val="313131"/>
          <w:highlight w:val="white"/>
          <w:rtl w:val="0"/>
        </w:rPr>
        <w:t xml:space="preserve">In Python, lists are created by assigning a list name to a series of items (separated by commas) enclosed in brackets:</w:t>
      </w:r>
    </w:p>
    <w:p w:rsidR="00000000" w:rsidDel="00000000" w:rsidP="00000000" w:rsidRDefault="00000000" w:rsidRPr="00000000" w14:paraId="000002CA">
      <w:pPr>
        <w:rPr>
          <w:color w:val="313131"/>
          <w:highlight w:val="white"/>
        </w:rPr>
      </w:pPr>
      <w:r w:rsidDel="00000000" w:rsidR="00000000" w:rsidRPr="00000000">
        <w:rPr>
          <w:rtl w:val="0"/>
        </w:rPr>
      </w:r>
    </w:p>
    <w:p w:rsidR="00000000" w:rsidDel="00000000" w:rsidP="00000000" w:rsidRDefault="00000000" w:rsidRPr="00000000" w14:paraId="000002C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 = [“flamingo”, 18, “bye”, 2, 1]</w:t>
      </w:r>
    </w:p>
    <w:p w:rsidR="00000000" w:rsidDel="00000000" w:rsidP="00000000" w:rsidRDefault="00000000" w:rsidRPr="00000000" w14:paraId="000002CC">
      <w:pPr>
        <w:rPr>
          <w:color w:val="313131"/>
          <w:highlight w:val="white"/>
        </w:rPr>
      </w:pPr>
      <w:r w:rsidDel="00000000" w:rsidR="00000000" w:rsidRPr="00000000">
        <w:rPr>
          <w:rtl w:val="0"/>
        </w:rPr>
      </w:r>
    </w:p>
    <w:p w:rsidR="00000000" w:rsidDel="00000000" w:rsidP="00000000" w:rsidRDefault="00000000" w:rsidRPr="00000000" w14:paraId="000002CD">
      <w:pPr>
        <w:rPr>
          <w:color w:val="313131"/>
          <w:highlight w:val="white"/>
        </w:rPr>
      </w:pPr>
      <w:r w:rsidDel="00000000" w:rsidR="00000000" w:rsidRPr="00000000">
        <w:rPr>
          <w:color w:val="313131"/>
          <w:highlight w:val="white"/>
          <w:rtl w:val="0"/>
        </w:rPr>
        <w:t xml:space="preserve">Like tuples, lists are iterable and can be assigned to each other. Individual elements of a list can be modified using the following syntax:</w:t>
      </w:r>
    </w:p>
    <w:p w:rsidR="00000000" w:rsidDel="00000000" w:rsidP="00000000" w:rsidRDefault="00000000" w:rsidRPr="00000000" w14:paraId="000002CE">
      <w:pPr>
        <w:rPr>
          <w:color w:val="313131"/>
          <w:highlight w:val="white"/>
        </w:rPr>
      </w:pPr>
      <w:r w:rsidDel="00000000" w:rsidR="00000000" w:rsidRPr="00000000">
        <w:rPr>
          <w:rtl w:val="0"/>
        </w:rPr>
      </w:r>
    </w:p>
    <w:p w:rsidR="00000000" w:rsidDel="00000000" w:rsidP="00000000" w:rsidRDefault="00000000" w:rsidRPr="00000000" w14:paraId="000002C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my_list[2] = “see you tomorrow”</w:t>
      </w:r>
    </w:p>
    <w:p w:rsidR="00000000" w:rsidDel="00000000" w:rsidP="00000000" w:rsidRDefault="00000000" w:rsidRPr="00000000" w14:paraId="000002D0">
      <w:pPr>
        <w:rPr>
          <w:color w:val="313131"/>
          <w:highlight w:val="white"/>
        </w:rPr>
      </w:pPr>
      <w:r w:rsidDel="00000000" w:rsidR="00000000" w:rsidRPr="00000000">
        <w:rPr>
          <w:rtl w:val="0"/>
        </w:rPr>
      </w:r>
    </w:p>
    <w:p w:rsidR="00000000" w:rsidDel="00000000" w:rsidP="00000000" w:rsidRDefault="00000000" w:rsidRPr="00000000" w14:paraId="000002D1">
      <w:pPr>
        <w:rPr>
          <w:color w:val="313131"/>
          <w:highlight w:val="white"/>
        </w:rPr>
      </w:pPr>
      <w:r w:rsidDel="00000000" w:rsidR="00000000" w:rsidRPr="00000000">
        <w:rPr>
          <w:color w:val="313131"/>
          <w:highlight w:val="white"/>
          <w:rtl w:val="0"/>
        </w:rPr>
        <w:t xml:space="preserve">The above example changes in the element at position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“bye”</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“see you tomorrow”</w:t>
      </w:r>
      <w:r w:rsidDel="00000000" w:rsidR="00000000" w:rsidRPr="00000000">
        <w:rPr>
          <w:color w:val="313131"/>
          <w:highlight w:val="white"/>
          <w:rtl w:val="0"/>
        </w:rPr>
        <w:t xml:space="preserve">.</w:t>
      </w:r>
    </w:p>
    <w:p w:rsidR="00000000" w:rsidDel="00000000" w:rsidP="00000000" w:rsidRDefault="00000000" w:rsidRPr="00000000" w14:paraId="000002D2">
      <w:pPr>
        <w:rPr>
          <w:color w:val="313131"/>
          <w:highlight w:val="white"/>
        </w:rPr>
      </w:pPr>
      <w:r w:rsidDel="00000000" w:rsidR="00000000" w:rsidRPr="00000000">
        <w:rPr>
          <w:rtl w:val="0"/>
        </w:rPr>
      </w:r>
    </w:p>
    <w:p w:rsidR="00000000" w:rsidDel="00000000" w:rsidP="00000000" w:rsidRDefault="00000000" w:rsidRPr="00000000" w14:paraId="000002D3">
      <w:pPr>
        <w:rPr>
          <w:color w:val="313131"/>
          <w:highlight w:val="white"/>
        </w:rPr>
      </w:pPr>
      <w:r w:rsidDel="00000000" w:rsidR="00000000" w:rsidRPr="00000000">
        <w:rPr>
          <w:color w:val="313131"/>
          <w:highlight w:val="white"/>
          <w:rtl w:val="0"/>
        </w:rPr>
        <w:t xml:space="preserve">Both tuples and lists can concatenated:</w:t>
      </w:r>
    </w:p>
    <w:p w:rsidR="00000000" w:rsidDel="00000000" w:rsidP="00000000" w:rsidRDefault="00000000" w:rsidRPr="00000000" w14:paraId="000002D4">
      <w:pPr>
        <w:rPr>
          <w:color w:val="313131"/>
          <w:highlight w:val="white"/>
        </w:rPr>
      </w:pPr>
      <w:r w:rsidDel="00000000" w:rsidR="00000000" w:rsidRPr="00000000">
        <w:rPr>
          <w:rtl w:val="0"/>
        </w:rPr>
      </w:r>
    </w:p>
    <w:p w:rsidR="00000000" w:rsidDel="00000000" w:rsidP="00000000" w:rsidRDefault="00000000" w:rsidRPr="00000000" w14:paraId="000002D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new_tuple = my_tuple + other_tuple</w:t>
      </w:r>
    </w:p>
    <w:p w:rsidR="00000000" w:rsidDel="00000000" w:rsidP="00000000" w:rsidRDefault="00000000" w:rsidRPr="00000000" w14:paraId="000002D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D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new_list = my_list + some_list</w:t>
      </w:r>
    </w:p>
    <w:p w:rsidR="00000000" w:rsidDel="00000000" w:rsidP="00000000" w:rsidRDefault="00000000" w:rsidRPr="00000000" w14:paraId="000002D8">
      <w:pPr>
        <w:rPr>
          <w:color w:val="313131"/>
          <w:highlight w:val="white"/>
        </w:rPr>
      </w:pPr>
      <w:r w:rsidDel="00000000" w:rsidR="00000000" w:rsidRPr="00000000">
        <w:rPr>
          <w:rtl w:val="0"/>
        </w:rPr>
      </w:r>
    </w:p>
    <w:p w:rsidR="00000000" w:rsidDel="00000000" w:rsidP="00000000" w:rsidRDefault="00000000" w:rsidRPr="00000000" w14:paraId="000002D9">
      <w:pPr>
        <w:rPr>
          <w:color w:val="313131"/>
          <w:highlight w:val="white"/>
        </w:rPr>
      </w:pPr>
      <w:r w:rsidDel="00000000" w:rsidR="00000000" w:rsidRPr="00000000">
        <w:rPr>
          <w:color w:val="313131"/>
          <w:highlight w:val="white"/>
          <w:rtl w:val="0"/>
        </w:rPr>
        <w:t xml:space="preserve">And multiplied:</w:t>
      </w:r>
    </w:p>
    <w:p w:rsidR="00000000" w:rsidDel="00000000" w:rsidP="00000000" w:rsidRDefault="00000000" w:rsidRPr="00000000" w14:paraId="000002DA">
      <w:pPr>
        <w:rPr>
          <w:color w:val="313131"/>
          <w:highlight w:val="white"/>
        </w:rPr>
      </w:pPr>
      <w:r w:rsidDel="00000000" w:rsidR="00000000" w:rsidRPr="00000000">
        <w:rPr>
          <w:rtl w:val="0"/>
        </w:rPr>
      </w:r>
    </w:p>
    <w:p w:rsidR="00000000" w:rsidDel="00000000" w:rsidP="00000000" w:rsidRDefault="00000000" w:rsidRPr="00000000" w14:paraId="000002D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 * 3</w:t>
      </w:r>
    </w:p>
    <w:p w:rsidR="00000000" w:rsidDel="00000000" w:rsidP="00000000" w:rsidRDefault="00000000" w:rsidRPr="00000000" w14:paraId="000002D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D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 * 8</w:t>
      </w:r>
    </w:p>
    <w:p w:rsidR="00000000" w:rsidDel="00000000" w:rsidP="00000000" w:rsidRDefault="00000000" w:rsidRPr="00000000" w14:paraId="000002D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DF">
      <w:pPr>
        <w:rPr>
          <w:color w:val="313131"/>
          <w:highlight w:val="white"/>
        </w:rPr>
      </w:pPr>
      <w:r w:rsidDel="00000000" w:rsidR="00000000" w:rsidRPr="00000000">
        <w:rPr>
          <w:color w:val="313131"/>
          <w:highlight w:val="white"/>
          <w:rtl w:val="0"/>
        </w:rPr>
        <w:t xml:space="preserve">The keywords </w:t>
      </w:r>
      <w:r w:rsidDel="00000000" w:rsidR="00000000" w:rsidRPr="00000000">
        <w:rPr>
          <w:rFonts w:ascii="Courier New" w:cs="Courier New" w:eastAsia="Courier New" w:hAnsi="Courier New"/>
          <w:color w:val="313131"/>
          <w:highlight w:val="white"/>
          <w:rtl w:val="0"/>
        </w:rPr>
        <w:t xml:space="preserve">in</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not</w:t>
      </w:r>
      <w:r w:rsidDel="00000000" w:rsidR="00000000" w:rsidRPr="00000000">
        <w:rPr>
          <w:color w:val="313131"/>
          <w:highlight w:val="white"/>
          <w:rtl w:val="0"/>
        </w:rPr>
        <w:t xml:space="preserve"> can be used to check for whether certain elements are in a tuple or list:</w:t>
      </w:r>
    </w:p>
    <w:p w:rsidR="00000000" w:rsidDel="00000000" w:rsidP="00000000" w:rsidRDefault="00000000" w:rsidRPr="00000000" w14:paraId="000002E0">
      <w:pPr>
        <w:rPr>
          <w:color w:val="313131"/>
          <w:highlight w:val="white"/>
        </w:rPr>
      </w:pPr>
      <w:r w:rsidDel="00000000" w:rsidR="00000000" w:rsidRPr="00000000">
        <w:rPr>
          <w:rtl w:val="0"/>
        </w:rPr>
      </w:r>
    </w:p>
    <w:p w:rsidR="00000000" w:rsidDel="00000000" w:rsidP="00000000" w:rsidRDefault="00000000" w:rsidRPr="00000000" w14:paraId="000002E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“Hello” in my_tuple    # will return ‘True’ if so (otherwise, ‘False’)</w:t>
      </w:r>
    </w:p>
    <w:p w:rsidR="00000000" w:rsidDel="00000000" w:rsidP="00000000" w:rsidRDefault="00000000" w:rsidRPr="00000000" w14:paraId="000002E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E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3 not in my_list     # will return ‘True’ if so (otherwise, ‘False’)</w:t>
      </w:r>
    </w:p>
    <w:p w:rsidR="00000000" w:rsidDel="00000000" w:rsidP="00000000" w:rsidRDefault="00000000" w:rsidRPr="00000000" w14:paraId="000002E4">
      <w:pPr>
        <w:rPr>
          <w:color w:val="313131"/>
          <w:highlight w:val="white"/>
        </w:rPr>
      </w:pPr>
      <w:r w:rsidDel="00000000" w:rsidR="00000000" w:rsidRPr="00000000">
        <w:rPr>
          <w:rtl w:val="0"/>
        </w:rPr>
      </w:r>
    </w:p>
    <w:p w:rsidR="00000000" w:rsidDel="00000000" w:rsidP="00000000" w:rsidRDefault="00000000" w:rsidRPr="00000000" w14:paraId="000002E5">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len()</w:t>
      </w:r>
      <w:r w:rsidDel="00000000" w:rsidR="00000000" w:rsidRPr="00000000">
        <w:rPr>
          <w:color w:val="313131"/>
          <w:highlight w:val="white"/>
          <w:rtl w:val="0"/>
        </w:rPr>
        <w:t xml:space="preserve"> function is useful for getting the </w:t>
      </w:r>
      <w:r w:rsidDel="00000000" w:rsidR="00000000" w:rsidRPr="00000000">
        <w:rPr>
          <w:i w:val="1"/>
          <w:color w:val="313131"/>
          <w:highlight w:val="white"/>
          <w:rtl w:val="0"/>
        </w:rPr>
        <w:t xml:space="preserve">length</w:t>
      </w:r>
      <w:r w:rsidDel="00000000" w:rsidR="00000000" w:rsidRPr="00000000">
        <w:rPr>
          <w:color w:val="313131"/>
          <w:highlight w:val="white"/>
          <w:rtl w:val="0"/>
        </w:rPr>
        <w:t xml:space="preserve"> of a string, tuple, or list:</w:t>
      </w:r>
    </w:p>
    <w:p w:rsidR="00000000" w:rsidDel="00000000" w:rsidP="00000000" w:rsidRDefault="00000000" w:rsidRPr="00000000" w14:paraId="000002E6">
      <w:pPr>
        <w:rPr>
          <w:color w:val="313131"/>
          <w:highlight w:val="white"/>
        </w:rPr>
      </w:pPr>
      <w:r w:rsidDel="00000000" w:rsidR="00000000" w:rsidRPr="00000000">
        <w:rPr>
          <w:rtl w:val="0"/>
        </w:rPr>
      </w:r>
    </w:p>
    <w:p w:rsidR="00000000" w:rsidDel="00000000" w:rsidP="00000000" w:rsidRDefault="00000000" w:rsidRPr="00000000" w14:paraId="000002E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len(“wonderful”)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9</w:t>
      </w:r>
    </w:p>
    <w:p w:rsidR="00000000" w:rsidDel="00000000" w:rsidP="00000000" w:rsidRDefault="00000000" w:rsidRPr="00000000" w14:paraId="000002E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E9">
      <w:pPr>
        <w:rPr>
          <w:color w:val="313131"/>
          <w:highlight w:val="white"/>
        </w:rPr>
      </w:pPr>
      <w:r w:rsidDel="00000000" w:rsidR="00000000" w:rsidRPr="00000000">
        <w:rPr>
          <w:rFonts w:ascii="Courier New" w:cs="Courier New" w:eastAsia="Courier New" w:hAnsi="Courier New"/>
          <w:color w:val="313131"/>
          <w:highlight w:val="white"/>
          <w:rtl w:val="0"/>
        </w:rPr>
        <w:t xml:space="preserve">len(my_tuple)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(from the above example)</w:t>
      </w:r>
    </w:p>
    <w:p w:rsidR="00000000" w:rsidDel="00000000" w:rsidP="00000000" w:rsidRDefault="00000000" w:rsidRPr="00000000" w14:paraId="000002EA">
      <w:pPr>
        <w:rPr>
          <w:color w:val="313131"/>
          <w:highlight w:val="white"/>
        </w:rPr>
      </w:pPr>
      <w:r w:rsidDel="00000000" w:rsidR="00000000" w:rsidRPr="00000000">
        <w:rPr>
          <w:rtl w:val="0"/>
        </w:rPr>
      </w:r>
    </w:p>
    <w:p w:rsidR="00000000" w:rsidDel="00000000" w:rsidP="00000000" w:rsidRDefault="00000000" w:rsidRPr="00000000" w14:paraId="000002EB">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.append()</w:t>
      </w:r>
      <w:r w:rsidDel="00000000" w:rsidR="00000000" w:rsidRPr="00000000">
        <w:rPr>
          <w:color w:val="313131"/>
          <w:highlight w:val="white"/>
          <w:rtl w:val="0"/>
        </w:rPr>
        <w:t xml:space="preserve"> function is useful for adding elements to the end of a list:</w:t>
      </w:r>
    </w:p>
    <w:p w:rsidR="00000000" w:rsidDel="00000000" w:rsidP="00000000" w:rsidRDefault="00000000" w:rsidRPr="00000000" w14:paraId="000002EC">
      <w:pPr>
        <w:rPr>
          <w:color w:val="313131"/>
          <w:highlight w:val="white"/>
        </w:rPr>
      </w:pPr>
      <w:r w:rsidDel="00000000" w:rsidR="00000000" w:rsidRPr="00000000">
        <w:rPr>
          <w:rtl w:val="0"/>
        </w:rPr>
      </w:r>
    </w:p>
    <w:p w:rsidR="00000000" w:rsidDel="00000000" w:rsidP="00000000" w:rsidRDefault="00000000" w:rsidRPr="00000000" w14:paraId="000002E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my_list.append(“happier”)</w:t>
      </w:r>
    </w:p>
    <w:p w:rsidR="00000000" w:rsidDel="00000000" w:rsidP="00000000" w:rsidRDefault="00000000" w:rsidRPr="00000000" w14:paraId="000002EE">
      <w:pPr>
        <w:rPr>
          <w:color w:val="313131"/>
          <w:highlight w:val="white"/>
        </w:rPr>
      </w:pPr>
      <w:r w:rsidDel="00000000" w:rsidR="00000000" w:rsidRPr="00000000">
        <w:rPr>
          <w:rtl w:val="0"/>
        </w:rPr>
      </w:r>
    </w:p>
    <w:p w:rsidR="00000000" w:rsidDel="00000000" w:rsidP="00000000" w:rsidRDefault="00000000" w:rsidRPr="00000000" w14:paraId="000002EF">
      <w:pPr>
        <w:rPr>
          <w:color w:val="313131"/>
          <w:highlight w:val="white"/>
        </w:rPr>
      </w:pPr>
      <w:r w:rsidDel="00000000" w:rsidR="00000000" w:rsidRPr="00000000">
        <w:rPr>
          <w:color w:val="313131"/>
          <w:highlight w:val="white"/>
          <w:rtl w:val="0"/>
        </w:rPr>
        <w:t xml:space="preserve">The above example adds the elements </w:t>
      </w:r>
      <w:r w:rsidDel="00000000" w:rsidR="00000000" w:rsidRPr="00000000">
        <w:rPr>
          <w:rFonts w:ascii="Courier New" w:cs="Courier New" w:eastAsia="Courier New" w:hAnsi="Courier New"/>
          <w:color w:val="313131"/>
          <w:highlight w:val="white"/>
          <w:rtl w:val="0"/>
        </w:rPr>
        <w:t xml:space="preserve">“happier”</w:t>
      </w:r>
      <w:r w:rsidDel="00000000" w:rsidR="00000000" w:rsidRPr="00000000">
        <w:rPr>
          <w:color w:val="313131"/>
          <w:highlight w:val="white"/>
          <w:rtl w:val="0"/>
        </w:rPr>
        <w:t xml:space="preserve"> to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2F0">
      <w:pPr>
        <w:rPr>
          <w:color w:val="313131"/>
          <w:highlight w:val="white"/>
        </w:rPr>
      </w:pPr>
      <w:r w:rsidDel="00000000" w:rsidR="00000000" w:rsidRPr="00000000">
        <w:rPr>
          <w:rtl w:val="0"/>
        </w:rPr>
      </w:r>
    </w:p>
    <w:p w:rsidR="00000000" w:rsidDel="00000000" w:rsidP="00000000" w:rsidRDefault="00000000" w:rsidRPr="00000000" w14:paraId="000002F1">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.extend()</w:t>
      </w:r>
      <w:r w:rsidDel="00000000" w:rsidR="00000000" w:rsidRPr="00000000">
        <w:rPr>
          <w:color w:val="313131"/>
          <w:highlight w:val="white"/>
          <w:rtl w:val="0"/>
        </w:rPr>
        <w:t xml:space="preserve"> function is useful for adding lists or tuples (or groups of elements) to lists:</w:t>
      </w:r>
    </w:p>
    <w:p w:rsidR="00000000" w:rsidDel="00000000" w:rsidP="00000000" w:rsidRDefault="00000000" w:rsidRPr="00000000" w14:paraId="000002F2">
      <w:pPr>
        <w:rPr>
          <w:color w:val="313131"/>
          <w:highlight w:val="white"/>
        </w:rPr>
      </w:pPr>
      <w:r w:rsidDel="00000000" w:rsidR="00000000" w:rsidRPr="00000000">
        <w:rPr>
          <w:rtl w:val="0"/>
        </w:rPr>
      </w:r>
    </w:p>
    <w:p w:rsidR="00000000" w:rsidDel="00000000" w:rsidP="00000000" w:rsidRDefault="00000000" w:rsidRPr="00000000" w14:paraId="000002F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my_list.extend((2, 3))</w:t>
      </w:r>
    </w:p>
    <w:p w:rsidR="00000000" w:rsidDel="00000000" w:rsidP="00000000" w:rsidRDefault="00000000" w:rsidRPr="00000000" w14:paraId="000002F4">
      <w:pPr>
        <w:rPr>
          <w:color w:val="313131"/>
          <w:highlight w:val="white"/>
        </w:rPr>
      </w:pPr>
      <w:r w:rsidDel="00000000" w:rsidR="00000000" w:rsidRPr="00000000">
        <w:rPr>
          <w:rtl w:val="0"/>
        </w:rPr>
      </w:r>
    </w:p>
    <w:p w:rsidR="00000000" w:rsidDel="00000000" w:rsidP="00000000" w:rsidRDefault="00000000" w:rsidRPr="00000000" w14:paraId="000002F5">
      <w:pPr>
        <w:rPr>
          <w:color w:val="313131"/>
          <w:highlight w:val="white"/>
        </w:rPr>
      </w:pPr>
      <w:r w:rsidDel="00000000" w:rsidR="00000000" w:rsidRPr="00000000">
        <w:rPr>
          <w:color w:val="313131"/>
          <w:highlight w:val="white"/>
          <w:rtl w:val="0"/>
        </w:rPr>
        <w:t xml:space="preserve">The above example adds two elements,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to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2F6">
      <w:pPr>
        <w:rPr>
          <w:color w:val="313131"/>
          <w:highlight w:val="white"/>
        </w:rPr>
      </w:pPr>
      <w:r w:rsidDel="00000000" w:rsidR="00000000" w:rsidRPr="00000000">
        <w:rPr>
          <w:rtl w:val="0"/>
        </w:rPr>
      </w:r>
    </w:p>
    <w:p w:rsidR="00000000" w:rsidDel="00000000" w:rsidP="00000000" w:rsidRDefault="00000000" w:rsidRPr="00000000" w14:paraId="000002F7">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.insert()</w:t>
      </w:r>
      <w:r w:rsidDel="00000000" w:rsidR="00000000" w:rsidRPr="00000000">
        <w:rPr>
          <w:color w:val="313131"/>
          <w:highlight w:val="white"/>
          <w:rtl w:val="0"/>
        </w:rPr>
        <w:t xml:space="preserve"> function is useful for adding an element in a specific index in a list:</w:t>
      </w:r>
    </w:p>
    <w:p w:rsidR="00000000" w:rsidDel="00000000" w:rsidP="00000000" w:rsidRDefault="00000000" w:rsidRPr="00000000" w14:paraId="000002F8">
      <w:pPr>
        <w:rPr>
          <w:color w:val="313131"/>
          <w:highlight w:val="white"/>
        </w:rPr>
      </w:pPr>
      <w:r w:rsidDel="00000000" w:rsidR="00000000" w:rsidRPr="00000000">
        <w:rPr>
          <w:rtl w:val="0"/>
        </w:rPr>
      </w:r>
    </w:p>
    <w:p w:rsidR="00000000" w:rsidDel="00000000" w:rsidP="00000000" w:rsidRDefault="00000000" w:rsidRPr="00000000" w14:paraId="000002F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my_list.insert(2, “mountain”)</w:t>
      </w:r>
    </w:p>
    <w:p w:rsidR="00000000" w:rsidDel="00000000" w:rsidP="00000000" w:rsidRDefault="00000000" w:rsidRPr="00000000" w14:paraId="000002FA">
      <w:pPr>
        <w:rPr>
          <w:color w:val="313131"/>
          <w:highlight w:val="white"/>
        </w:rPr>
      </w:pPr>
      <w:r w:rsidDel="00000000" w:rsidR="00000000" w:rsidRPr="00000000">
        <w:rPr>
          <w:rtl w:val="0"/>
        </w:rPr>
      </w:r>
    </w:p>
    <w:p w:rsidR="00000000" w:rsidDel="00000000" w:rsidP="00000000" w:rsidRDefault="00000000" w:rsidRPr="00000000" w14:paraId="000002FB">
      <w:pPr>
        <w:rPr>
          <w:color w:val="313131"/>
          <w:highlight w:val="white"/>
        </w:rPr>
      </w:pPr>
      <w:r w:rsidDel="00000000" w:rsidR="00000000" w:rsidRPr="00000000">
        <w:rPr>
          <w:color w:val="313131"/>
          <w:highlight w:val="white"/>
          <w:rtl w:val="0"/>
        </w:rPr>
        <w:t xml:space="preserve">The above example inserts the string </w:t>
      </w:r>
      <w:r w:rsidDel="00000000" w:rsidR="00000000" w:rsidRPr="00000000">
        <w:rPr>
          <w:rFonts w:ascii="Courier New" w:cs="Courier New" w:eastAsia="Courier New" w:hAnsi="Courier New"/>
          <w:color w:val="313131"/>
          <w:highlight w:val="white"/>
          <w:rtl w:val="0"/>
        </w:rPr>
        <w:t xml:space="preserve">“mountain”</w:t>
      </w:r>
      <w:r w:rsidDel="00000000" w:rsidR="00000000" w:rsidRPr="00000000">
        <w:rPr>
          <w:color w:val="313131"/>
          <w:highlight w:val="white"/>
          <w:rtl w:val="0"/>
        </w:rPr>
        <w:t xml:space="preserve"> to the index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2FC">
      <w:pPr>
        <w:rPr>
          <w:color w:val="313131"/>
          <w:highlight w:val="white"/>
        </w:rPr>
      </w:pPr>
      <w:r w:rsidDel="00000000" w:rsidR="00000000" w:rsidRPr="00000000">
        <w:rPr>
          <w:rtl w:val="0"/>
        </w:rPr>
      </w:r>
    </w:p>
    <w:p w:rsidR="00000000" w:rsidDel="00000000" w:rsidP="00000000" w:rsidRDefault="00000000" w:rsidRPr="00000000" w14:paraId="000002FD">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.remove()</w:t>
      </w:r>
      <w:r w:rsidDel="00000000" w:rsidR="00000000" w:rsidRPr="00000000">
        <w:rPr>
          <w:color w:val="313131"/>
          <w:highlight w:val="white"/>
          <w:rtl w:val="0"/>
        </w:rPr>
        <w:t xml:space="preserve"> function is useful for removing specific elements from a list:</w:t>
      </w:r>
    </w:p>
    <w:p w:rsidR="00000000" w:rsidDel="00000000" w:rsidP="00000000" w:rsidRDefault="00000000" w:rsidRPr="00000000" w14:paraId="000002FE">
      <w:pPr>
        <w:rPr>
          <w:color w:val="313131"/>
          <w:highlight w:val="white"/>
        </w:rPr>
      </w:pPr>
      <w:r w:rsidDel="00000000" w:rsidR="00000000" w:rsidRPr="00000000">
        <w:rPr>
          <w:rtl w:val="0"/>
        </w:rPr>
      </w:r>
    </w:p>
    <w:p w:rsidR="00000000" w:rsidDel="00000000" w:rsidP="00000000" w:rsidRDefault="00000000" w:rsidRPr="00000000" w14:paraId="000002F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my_list.remove(“flamingo”)</w:t>
      </w:r>
    </w:p>
    <w:p w:rsidR="00000000" w:rsidDel="00000000" w:rsidP="00000000" w:rsidRDefault="00000000" w:rsidRPr="00000000" w14:paraId="00000300">
      <w:pPr>
        <w:rPr>
          <w:color w:val="313131"/>
          <w:highlight w:val="white"/>
        </w:rPr>
      </w:pPr>
      <w:r w:rsidDel="00000000" w:rsidR="00000000" w:rsidRPr="00000000">
        <w:rPr>
          <w:rtl w:val="0"/>
        </w:rPr>
      </w:r>
    </w:p>
    <w:p w:rsidR="00000000" w:rsidDel="00000000" w:rsidP="00000000" w:rsidRDefault="00000000" w:rsidRPr="00000000" w14:paraId="00000301">
      <w:pPr>
        <w:rPr>
          <w:color w:val="313131"/>
          <w:highlight w:val="white"/>
        </w:rPr>
      </w:pPr>
      <w:r w:rsidDel="00000000" w:rsidR="00000000" w:rsidRPr="00000000">
        <w:rPr>
          <w:color w:val="313131"/>
          <w:highlight w:val="white"/>
          <w:rtl w:val="0"/>
        </w:rPr>
        <w:t xml:space="preserve">The above example removes the first instance of the string </w:t>
      </w:r>
      <w:r w:rsidDel="00000000" w:rsidR="00000000" w:rsidRPr="00000000">
        <w:rPr>
          <w:rFonts w:ascii="Courier New" w:cs="Courier New" w:eastAsia="Courier New" w:hAnsi="Courier New"/>
          <w:color w:val="313131"/>
          <w:highlight w:val="white"/>
          <w:rtl w:val="0"/>
        </w:rPr>
        <w:t xml:space="preserve">“flamingo”</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302">
      <w:pPr>
        <w:rPr>
          <w:color w:val="313131"/>
          <w:highlight w:val="white"/>
        </w:rPr>
      </w:pPr>
      <w:r w:rsidDel="00000000" w:rsidR="00000000" w:rsidRPr="00000000">
        <w:rPr>
          <w:rtl w:val="0"/>
        </w:rPr>
      </w:r>
    </w:p>
    <w:p w:rsidR="00000000" w:rsidDel="00000000" w:rsidP="00000000" w:rsidRDefault="00000000" w:rsidRPr="00000000" w14:paraId="0000030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del</w:t>
      </w:r>
      <w:r w:rsidDel="00000000" w:rsidR="00000000" w:rsidRPr="00000000">
        <w:rPr>
          <w:color w:val="313131"/>
          <w:highlight w:val="white"/>
          <w:rtl w:val="0"/>
        </w:rPr>
        <w:t xml:space="preserve"> function is useful for removing elements at certain indexes in a list:</w:t>
      </w:r>
    </w:p>
    <w:p w:rsidR="00000000" w:rsidDel="00000000" w:rsidP="00000000" w:rsidRDefault="00000000" w:rsidRPr="00000000" w14:paraId="00000304">
      <w:pPr>
        <w:rPr>
          <w:color w:val="313131"/>
          <w:highlight w:val="white"/>
        </w:rPr>
      </w:pPr>
      <w:r w:rsidDel="00000000" w:rsidR="00000000" w:rsidRPr="00000000">
        <w:rPr>
          <w:rtl w:val="0"/>
        </w:rPr>
      </w:r>
    </w:p>
    <w:p w:rsidR="00000000" w:rsidDel="00000000" w:rsidP="00000000" w:rsidRDefault="00000000" w:rsidRPr="00000000" w14:paraId="0000030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del(my_list[2])</w:t>
      </w:r>
    </w:p>
    <w:p w:rsidR="00000000" w:rsidDel="00000000" w:rsidP="00000000" w:rsidRDefault="00000000" w:rsidRPr="00000000" w14:paraId="00000306">
      <w:pPr>
        <w:rPr>
          <w:color w:val="313131"/>
          <w:highlight w:val="white"/>
        </w:rPr>
      </w:pPr>
      <w:r w:rsidDel="00000000" w:rsidR="00000000" w:rsidRPr="00000000">
        <w:rPr>
          <w:rtl w:val="0"/>
        </w:rPr>
      </w:r>
    </w:p>
    <w:p w:rsidR="00000000" w:rsidDel="00000000" w:rsidP="00000000" w:rsidRDefault="00000000" w:rsidRPr="00000000" w14:paraId="00000307">
      <w:pPr>
        <w:rPr>
          <w:color w:val="313131"/>
          <w:highlight w:val="white"/>
        </w:rPr>
      </w:pPr>
      <w:r w:rsidDel="00000000" w:rsidR="00000000" w:rsidRPr="00000000">
        <w:rPr>
          <w:color w:val="313131"/>
          <w:highlight w:val="white"/>
          <w:rtl w:val="0"/>
        </w:rPr>
        <w:t xml:space="preserve">The above example removes the element at position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308">
      <w:pPr>
        <w:rPr>
          <w:color w:val="313131"/>
          <w:highlight w:val="white"/>
        </w:rPr>
      </w:pPr>
      <w:r w:rsidDel="00000000" w:rsidR="00000000" w:rsidRPr="00000000">
        <w:rPr>
          <w:rtl w:val="0"/>
        </w:rPr>
      </w:r>
    </w:p>
    <w:p w:rsidR="00000000" w:rsidDel="00000000" w:rsidP="00000000" w:rsidRDefault="00000000" w:rsidRPr="00000000" w14:paraId="00000309">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.pop()</w:t>
      </w:r>
      <w:r w:rsidDel="00000000" w:rsidR="00000000" w:rsidRPr="00000000">
        <w:rPr>
          <w:color w:val="313131"/>
          <w:highlight w:val="white"/>
          <w:rtl w:val="0"/>
        </w:rPr>
        <w:t xml:space="preserve"> function is useful for simultaneously removing and returning the last element of a list:</w:t>
      </w:r>
    </w:p>
    <w:p w:rsidR="00000000" w:rsidDel="00000000" w:rsidP="00000000" w:rsidRDefault="00000000" w:rsidRPr="00000000" w14:paraId="0000030A">
      <w:pPr>
        <w:rPr>
          <w:color w:val="313131"/>
          <w:highlight w:val="white"/>
        </w:rPr>
      </w:pPr>
      <w:r w:rsidDel="00000000" w:rsidR="00000000" w:rsidRPr="00000000">
        <w:rPr>
          <w:rtl w:val="0"/>
        </w:rPr>
      </w:r>
    </w:p>
    <w:p w:rsidR="00000000" w:rsidDel="00000000" w:rsidP="00000000" w:rsidRDefault="00000000" w:rsidRPr="00000000" w14:paraId="0000030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my_list.pop()</w:t>
      </w:r>
    </w:p>
    <w:p w:rsidR="00000000" w:rsidDel="00000000" w:rsidP="00000000" w:rsidRDefault="00000000" w:rsidRPr="00000000" w14:paraId="0000030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0D">
      <w:pPr>
        <w:rPr>
          <w:color w:val="313131"/>
          <w:highlight w:val="white"/>
        </w:rPr>
      </w:pPr>
      <w:r w:rsidDel="00000000" w:rsidR="00000000" w:rsidRPr="00000000">
        <w:rPr>
          <w:color w:val="313131"/>
          <w:highlight w:val="white"/>
          <w:rtl w:val="0"/>
        </w:rPr>
        <w:t xml:space="preserve">To pop an element at a specific place in a list, include the index of the desired element in parentheses of </w:t>
      </w:r>
      <w:r w:rsidDel="00000000" w:rsidR="00000000" w:rsidRPr="00000000">
        <w:rPr>
          <w:rFonts w:ascii="Courier New" w:cs="Courier New" w:eastAsia="Courier New" w:hAnsi="Courier New"/>
          <w:color w:val="313131"/>
          <w:highlight w:val="white"/>
          <w:rtl w:val="0"/>
        </w:rPr>
        <w:t xml:space="preserve">.pop()</w:t>
      </w:r>
      <w:r w:rsidDel="00000000" w:rsidR="00000000" w:rsidRPr="00000000">
        <w:rPr>
          <w:color w:val="313131"/>
          <w:highlight w:val="white"/>
          <w:rtl w:val="0"/>
        </w:rPr>
        <w:t xml:space="preserve">:</w:t>
      </w:r>
    </w:p>
    <w:p w:rsidR="00000000" w:rsidDel="00000000" w:rsidP="00000000" w:rsidRDefault="00000000" w:rsidRPr="00000000" w14:paraId="0000030E">
      <w:pPr>
        <w:rPr>
          <w:color w:val="313131"/>
          <w:highlight w:val="white"/>
        </w:rPr>
      </w:pPr>
      <w:r w:rsidDel="00000000" w:rsidR="00000000" w:rsidRPr="00000000">
        <w:rPr>
          <w:rtl w:val="0"/>
        </w:rPr>
      </w:r>
    </w:p>
    <w:p w:rsidR="00000000" w:rsidDel="00000000" w:rsidP="00000000" w:rsidRDefault="00000000" w:rsidRPr="00000000" w14:paraId="0000030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this_list.pop(5)</w:t>
      </w:r>
    </w:p>
    <w:p w:rsidR="00000000" w:rsidDel="00000000" w:rsidP="00000000" w:rsidRDefault="00000000" w:rsidRPr="00000000" w14:paraId="0000031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11">
      <w:pPr>
        <w:rPr>
          <w:color w:val="313131"/>
          <w:highlight w:val="white"/>
        </w:rPr>
      </w:pPr>
      <w:r w:rsidDel="00000000" w:rsidR="00000000" w:rsidRPr="00000000">
        <w:rPr>
          <w:color w:val="313131"/>
          <w:highlight w:val="white"/>
          <w:rtl w:val="0"/>
        </w:rPr>
        <w:t xml:space="preserve">The above example removes and returns the element at index </w:t>
      </w:r>
      <w:r w:rsidDel="00000000" w:rsidR="00000000" w:rsidRPr="00000000">
        <w:rPr>
          <w:rFonts w:ascii="Courier New" w:cs="Courier New" w:eastAsia="Courier New" w:hAnsi="Courier New"/>
          <w:color w:val="313131"/>
          <w:highlight w:val="white"/>
          <w:rtl w:val="0"/>
        </w:rPr>
        <w:t xml:space="preserve">5</w:t>
      </w:r>
      <w:r w:rsidDel="00000000" w:rsidR="00000000" w:rsidRPr="00000000">
        <w:rPr>
          <w:color w:val="313131"/>
          <w:highlight w:val="white"/>
          <w:rtl w:val="0"/>
        </w:rPr>
        <w:t xml:space="preserve"> of the list </w:t>
      </w:r>
      <w:r w:rsidDel="00000000" w:rsidR="00000000" w:rsidRPr="00000000">
        <w:rPr>
          <w:rFonts w:ascii="Courier New" w:cs="Courier New" w:eastAsia="Courier New" w:hAnsi="Courier New"/>
          <w:color w:val="313131"/>
          <w:highlight w:val="white"/>
          <w:rtl w:val="0"/>
        </w:rPr>
        <w:t xml:space="preserve">this_list</w:t>
      </w:r>
      <w:r w:rsidDel="00000000" w:rsidR="00000000" w:rsidRPr="00000000">
        <w:rPr>
          <w:color w:val="313131"/>
          <w:highlight w:val="white"/>
          <w:rtl w:val="0"/>
        </w:rPr>
        <w:t xml:space="preserve">.</w:t>
      </w:r>
    </w:p>
    <w:p w:rsidR="00000000" w:rsidDel="00000000" w:rsidP="00000000" w:rsidRDefault="00000000" w:rsidRPr="00000000" w14:paraId="0000031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1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list()</w:t>
      </w:r>
      <w:r w:rsidDel="00000000" w:rsidR="00000000" w:rsidRPr="00000000">
        <w:rPr>
          <w:color w:val="313131"/>
          <w:highlight w:val="white"/>
          <w:rtl w:val="0"/>
        </w:rPr>
        <w:t xml:space="preserve"> function is useful for converting a string into a list (with each character of the string a separate item of the list). </w:t>
      </w:r>
    </w:p>
    <w:p w:rsidR="00000000" w:rsidDel="00000000" w:rsidP="00000000" w:rsidRDefault="00000000" w:rsidRPr="00000000" w14:paraId="00000314">
      <w:pPr>
        <w:rPr>
          <w:color w:val="313131"/>
          <w:highlight w:val="white"/>
        </w:rPr>
      </w:pPr>
      <w:r w:rsidDel="00000000" w:rsidR="00000000" w:rsidRPr="00000000">
        <w:rPr>
          <w:rtl w:val="0"/>
        </w:rPr>
      </w:r>
    </w:p>
    <w:p w:rsidR="00000000" w:rsidDel="00000000" w:rsidP="00000000" w:rsidRDefault="00000000" w:rsidRPr="00000000" w14:paraId="0000031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list(“wonderful”)</w:t>
      </w:r>
    </w:p>
    <w:p w:rsidR="00000000" w:rsidDel="00000000" w:rsidP="00000000" w:rsidRDefault="00000000" w:rsidRPr="00000000" w14:paraId="00000316">
      <w:pPr>
        <w:rPr>
          <w:color w:val="313131"/>
          <w:highlight w:val="white"/>
        </w:rPr>
      </w:pPr>
      <w:r w:rsidDel="00000000" w:rsidR="00000000" w:rsidRPr="00000000">
        <w:rPr>
          <w:rtl w:val="0"/>
        </w:rPr>
      </w:r>
    </w:p>
    <w:p w:rsidR="00000000" w:rsidDel="00000000" w:rsidP="00000000" w:rsidRDefault="00000000" w:rsidRPr="00000000" w14:paraId="00000317">
      <w:pPr>
        <w:rPr>
          <w:color w:val="313131"/>
          <w:highlight w:val="white"/>
        </w:rPr>
      </w:pPr>
      <w:r w:rsidDel="00000000" w:rsidR="00000000" w:rsidRPr="00000000">
        <w:rPr>
          <w:color w:val="313131"/>
          <w:highlight w:val="white"/>
          <w:rtl w:val="0"/>
        </w:rPr>
        <w:t xml:space="preserve">The above example would return </w:t>
      </w:r>
      <w:r w:rsidDel="00000000" w:rsidR="00000000" w:rsidRPr="00000000">
        <w:rPr>
          <w:rFonts w:ascii="Courier New" w:cs="Courier New" w:eastAsia="Courier New" w:hAnsi="Courier New"/>
          <w:color w:val="313131"/>
          <w:highlight w:val="white"/>
          <w:rtl w:val="0"/>
        </w:rPr>
        <w:t xml:space="preserve">[“w”, “o”, “n”, “d”, “e”, “r”, “f”, “u”, “l”]</w:t>
      </w:r>
      <w:r w:rsidDel="00000000" w:rsidR="00000000" w:rsidRPr="00000000">
        <w:rPr>
          <w:color w:val="313131"/>
          <w:highlight w:val="white"/>
          <w:rtl w:val="0"/>
        </w:rPr>
        <w:t xml:space="preserve">.</w:t>
      </w:r>
    </w:p>
    <w:p w:rsidR="00000000" w:rsidDel="00000000" w:rsidP="00000000" w:rsidRDefault="00000000" w:rsidRPr="00000000" w14:paraId="00000318">
      <w:pPr>
        <w:rPr>
          <w:color w:val="313131"/>
          <w:highlight w:val="white"/>
        </w:rPr>
      </w:pPr>
      <w:r w:rsidDel="00000000" w:rsidR="00000000" w:rsidRPr="00000000">
        <w:rPr>
          <w:rtl w:val="0"/>
        </w:rPr>
      </w:r>
    </w:p>
    <w:p w:rsidR="00000000" w:rsidDel="00000000" w:rsidP="00000000" w:rsidRDefault="00000000" w:rsidRPr="00000000" w14:paraId="00000319">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split()</w:t>
      </w:r>
      <w:r w:rsidDel="00000000" w:rsidR="00000000" w:rsidRPr="00000000">
        <w:rPr>
          <w:color w:val="313131"/>
          <w:highlight w:val="white"/>
          <w:rtl w:val="0"/>
        </w:rPr>
        <w:t xml:space="preserve"> function is similar to the </w:t>
      </w:r>
      <w:r w:rsidDel="00000000" w:rsidR="00000000" w:rsidRPr="00000000">
        <w:rPr>
          <w:rFonts w:ascii="Courier New" w:cs="Courier New" w:eastAsia="Courier New" w:hAnsi="Courier New"/>
          <w:color w:val="313131"/>
          <w:highlight w:val="white"/>
          <w:rtl w:val="0"/>
        </w:rPr>
        <w:t xml:space="preserve">list()</w:t>
      </w:r>
      <w:r w:rsidDel="00000000" w:rsidR="00000000" w:rsidRPr="00000000">
        <w:rPr>
          <w:color w:val="313131"/>
          <w:highlight w:val="white"/>
          <w:rtl w:val="0"/>
        </w:rPr>
        <w:t xml:space="preserve"> function in that it converts string into a list except that it splits the characters in the string to make the elements in the list based on the character it is given:</w:t>
      </w:r>
    </w:p>
    <w:p w:rsidR="00000000" w:rsidDel="00000000" w:rsidP="00000000" w:rsidRDefault="00000000" w:rsidRPr="00000000" w14:paraId="0000031A">
      <w:pPr>
        <w:rPr>
          <w:color w:val="313131"/>
          <w:highlight w:val="white"/>
        </w:rPr>
      </w:pPr>
      <w:r w:rsidDel="00000000" w:rsidR="00000000" w:rsidRPr="00000000">
        <w:rPr>
          <w:rtl w:val="0"/>
        </w:rPr>
      </w:r>
    </w:p>
    <w:p w:rsidR="00000000" w:rsidDel="00000000" w:rsidP="00000000" w:rsidRDefault="00000000" w:rsidRPr="00000000" w14:paraId="0000031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 = “wonderful”</w:t>
      </w:r>
    </w:p>
    <w:p w:rsidR="00000000" w:rsidDel="00000000" w:rsidP="00000000" w:rsidRDefault="00000000" w:rsidRPr="00000000" w14:paraId="0000031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1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s.split(“e”) </w:t>
      </w:r>
    </w:p>
    <w:p w:rsidR="00000000" w:rsidDel="00000000" w:rsidP="00000000" w:rsidRDefault="00000000" w:rsidRPr="00000000" w14:paraId="0000031E">
      <w:pPr>
        <w:rPr>
          <w:color w:val="313131"/>
          <w:highlight w:val="white"/>
        </w:rPr>
      </w:pPr>
      <w:r w:rsidDel="00000000" w:rsidR="00000000" w:rsidRPr="00000000">
        <w:rPr>
          <w:rtl w:val="0"/>
        </w:rPr>
      </w:r>
    </w:p>
    <w:p w:rsidR="00000000" w:rsidDel="00000000" w:rsidP="00000000" w:rsidRDefault="00000000" w:rsidRPr="00000000" w14:paraId="0000031F">
      <w:pPr>
        <w:rPr>
          <w:color w:val="313131"/>
          <w:highlight w:val="white"/>
        </w:rPr>
      </w:pPr>
      <w:r w:rsidDel="00000000" w:rsidR="00000000" w:rsidRPr="00000000">
        <w:rPr>
          <w:color w:val="313131"/>
          <w:highlight w:val="white"/>
          <w:rtl w:val="0"/>
        </w:rPr>
        <w:t xml:space="preserve">The above example would split the string </w:t>
      </w:r>
      <w:r w:rsidDel="00000000" w:rsidR="00000000" w:rsidRPr="00000000">
        <w:rPr>
          <w:rFonts w:ascii="Courier New" w:cs="Courier New" w:eastAsia="Courier New" w:hAnsi="Courier New"/>
          <w:color w:val="313131"/>
          <w:highlight w:val="white"/>
          <w:rtl w:val="0"/>
        </w:rPr>
        <w:t xml:space="preserve">s</w:t>
      </w:r>
      <w:r w:rsidDel="00000000" w:rsidR="00000000" w:rsidRPr="00000000">
        <w:rPr>
          <w:color w:val="313131"/>
          <w:highlight w:val="white"/>
          <w:rtl w:val="0"/>
        </w:rPr>
        <w:t xml:space="preserve"> into individual elements in a list whenever the character </w:t>
      </w:r>
      <w:r w:rsidDel="00000000" w:rsidR="00000000" w:rsidRPr="00000000">
        <w:rPr>
          <w:rFonts w:ascii="Courier New" w:cs="Courier New" w:eastAsia="Courier New" w:hAnsi="Courier New"/>
          <w:color w:val="313131"/>
          <w:highlight w:val="white"/>
          <w:rtl w:val="0"/>
        </w:rPr>
        <w:t xml:space="preserve">“e”</w:t>
      </w:r>
      <w:r w:rsidDel="00000000" w:rsidR="00000000" w:rsidRPr="00000000">
        <w:rPr>
          <w:color w:val="313131"/>
          <w:highlight w:val="white"/>
          <w:rtl w:val="0"/>
        </w:rPr>
        <w:t xml:space="preserve"> is found (i.e. returning </w:t>
      </w:r>
      <w:r w:rsidDel="00000000" w:rsidR="00000000" w:rsidRPr="00000000">
        <w:rPr>
          <w:rFonts w:ascii="Courier New" w:cs="Courier New" w:eastAsia="Courier New" w:hAnsi="Courier New"/>
          <w:color w:val="313131"/>
          <w:highlight w:val="white"/>
          <w:rtl w:val="0"/>
        </w:rPr>
        <w:t xml:space="preserve">[“wond”, “rful”]</w:t>
      </w:r>
      <w:r w:rsidDel="00000000" w:rsidR="00000000" w:rsidRPr="00000000">
        <w:rPr>
          <w:color w:val="313131"/>
          <w:highlight w:val="white"/>
          <w:rtl w:val="0"/>
        </w:rPr>
        <w:t xml:space="preserve">.</w:t>
      </w:r>
    </w:p>
    <w:p w:rsidR="00000000" w:rsidDel="00000000" w:rsidP="00000000" w:rsidRDefault="00000000" w:rsidRPr="00000000" w14:paraId="00000320">
      <w:pPr>
        <w:rPr>
          <w:color w:val="313131"/>
          <w:highlight w:val="white"/>
        </w:rPr>
      </w:pPr>
      <w:r w:rsidDel="00000000" w:rsidR="00000000" w:rsidRPr="00000000">
        <w:rPr>
          <w:rtl w:val="0"/>
        </w:rPr>
      </w:r>
    </w:p>
    <w:p w:rsidR="00000000" w:rsidDel="00000000" w:rsidP="00000000" w:rsidRDefault="00000000" w:rsidRPr="00000000" w14:paraId="00000321">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“”.join()</w:t>
      </w:r>
      <w:r w:rsidDel="00000000" w:rsidR="00000000" w:rsidRPr="00000000">
        <w:rPr>
          <w:color w:val="313131"/>
          <w:highlight w:val="white"/>
          <w:rtl w:val="0"/>
        </w:rPr>
        <w:t xml:space="preserve"> function is useful for joining elements in lists into strings:</w:t>
      </w:r>
    </w:p>
    <w:p w:rsidR="00000000" w:rsidDel="00000000" w:rsidP="00000000" w:rsidRDefault="00000000" w:rsidRPr="00000000" w14:paraId="00000322">
      <w:pPr>
        <w:rPr>
          <w:color w:val="313131"/>
          <w:highlight w:val="white"/>
        </w:rPr>
      </w:pPr>
      <w:r w:rsidDel="00000000" w:rsidR="00000000" w:rsidRPr="00000000">
        <w:rPr>
          <w:rtl w:val="0"/>
        </w:rPr>
      </w:r>
    </w:p>
    <w:p w:rsidR="00000000" w:rsidDel="00000000" w:rsidP="00000000" w:rsidRDefault="00000000" w:rsidRPr="00000000" w14:paraId="0000032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another_list = [“hey”, “what”, “wow”]</w:t>
      </w:r>
    </w:p>
    <w:p w:rsidR="00000000" w:rsidDel="00000000" w:rsidP="00000000" w:rsidRDefault="00000000" w:rsidRPr="00000000" w14:paraId="0000032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2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“”.join(another_list)</w:t>
      </w:r>
    </w:p>
    <w:p w:rsidR="00000000" w:rsidDel="00000000" w:rsidP="00000000" w:rsidRDefault="00000000" w:rsidRPr="00000000" w14:paraId="00000326">
      <w:pPr>
        <w:rPr>
          <w:color w:val="313131"/>
          <w:highlight w:val="white"/>
        </w:rPr>
      </w:pPr>
      <w:r w:rsidDel="00000000" w:rsidR="00000000" w:rsidRPr="00000000">
        <w:rPr>
          <w:rtl w:val="0"/>
        </w:rPr>
      </w:r>
    </w:p>
    <w:p w:rsidR="00000000" w:rsidDel="00000000" w:rsidP="00000000" w:rsidRDefault="00000000" w:rsidRPr="00000000" w14:paraId="00000327">
      <w:pPr>
        <w:rPr>
          <w:color w:val="313131"/>
          <w:highlight w:val="white"/>
        </w:rPr>
      </w:pPr>
      <w:r w:rsidDel="00000000" w:rsidR="00000000" w:rsidRPr="00000000">
        <w:rPr>
          <w:color w:val="313131"/>
          <w:highlight w:val="white"/>
          <w:rtl w:val="0"/>
        </w:rPr>
        <w:t xml:space="preserve">The above example returns </w:t>
      </w:r>
      <w:r w:rsidDel="00000000" w:rsidR="00000000" w:rsidRPr="00000000">
        <w:rPr>
          <w:rFonts w:ascii="Courier New" w:cs="Courier New" w:eastAsia="Courier New" w:hAnsi="Courier New"/>
          <w:color w:val="313131"/>
          <w:highlight w:val="white"/>
          <w:rtl w:val="0"/>
        </w:rPr>
        <w:t xml:space="preserve">“heywhatwow”</w:t>
      </w:r>
      <w:r w:rsidDel="00000000" w:rsidR="00000000" w:rsidRPr="00000000">
        <w:rPr>
          <w:color w:val="313131"/>
          <w:highlight w:val="white"/>
          <w:rtl w:val="0"/>
        </w:rPr>
        <w:t xml:space="preserve">.</w:t>
      </w:r>
    </w:p>
    <w:p w:rsidR="00000000" w:rsidDel="00000000" w:rsidP="00000000" w:rsidRDefault="00000000" w:rsidRPr="00000000" w14:paraId="00000328">
      <w:pPr>
        <w:rPr>
          <w:color w:val="313131"/>
          <w:highlight w:val="white"/>
        </w:rPr>
      </w:pPr>
      <w:r w:rsidDel="00000000" w:rsidR="00000000" w:rsidRPr="00000000">
        <w:rPr>
          <w:rtl w:val="0"/>
        </w:rPr>
      </w:r>
    </w:p>
    <w:p w:rsidR="00000000" w:rsidDel="00000000" w:rsidP="00000000" w:rsidRDefault="00000000" w:rsidRPr="00000000" w14:paraId="00000329">
      <w:pPr>
        <w:rPr>
          <w:color w:val="313131"/>
          <w:highlight w:val="white"/>
        </w:rPr>
      </w:pPr>
      <w:r w:rsidDel="00000000" w:rsidR="00000000" w:rsidRPr="00000000">
        <w:rPr>
          <w:color w:val="313131"/>
          <w:highlight w:val="white"/>
          <w:rtl w:val="0"/>
        </w:rPr>
        <w:t xml:space="preserve">To insert characters between each element of a list when using the </w:t>
      </w:r>
      <w:r w:rsidDel="00000000" w:rsidR="00000000" w:rsidRPr="00000000">
        <w:rPr>
          <w:rFonts w:ascii="Courier New" w:cs="Courier New" w:eastAsia="Courier New" w:hAnsi="Courier New"/>
          <w:color w:val="313131"/>
          <w:highlight w:val="white"/>
          <w:rtl w:val="0"/>
        </w:rPr>
        <w:t xml:space="preserve">“”.join()</w:t>
      </w:r>
      <w:r w:rsidDel="00000000" w:rsidR="00000000" w:rsidRPr="00000000">
        <w:rPr>
          <w:color w:val="313131"/>
          <w:highlight w:val="white"/>
          <w:rtl w:val="0"/>
        </w:rPr>
        <w:t xml:space="preserve"> function, simply include the desired characters in parentheses:</w:t>
      </w:r>
    </w:p>
    <w:p w:rsidR="00000000" w:rsidDel="00000000" w:rsidP="00000000" w:rsidRDefault="00000000" w:rsidRPr="00000000" w14:paraId="0000032A">
      <w:pPr>
        <w:rPr>
          <w:color w:val="313131"/>
          <w:highlight w:val="white"/>
        </w:rPr>
      </w:pPr>
      <w:r w:rsidDel="00000000" w:rsidR="00000000" w:rsidRPr="00000000">
        <w:rPr>
          <w:rtl w:val="0"/>
        </w:rPr>
      </w:r>
    </w:p>
    <w:p w:rsidR="00000000" w:rsidDel="00000000" w:rsidP="00000000" w:rsidRDefault="00000000" w:rsidRPr="00000000" w14:paraId="0000032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“_”.join(another_list)</w:t>
      </w:r>
    </w:p>
    <w:p w:rsidR="00000000" w:rsidDel="00000000" w:rsidP="00000000" w:rsidRDefault="00000000" w:rsidRPr="00000000" w14:paraId="0000032C">
      <w:pPr>
        <w:rPr>
          <w:color w:val="313131"/>
          <w:highlight w:val="white"/>
        </w:rPr>
      </w:pPr>
      <w:r w:rsidDel="00000000" w:rsidR="00000000" w:rsidRPr="00000000">
        <w:rPr>
          <w:rtl w:val="0"/>
        </w:rPr>
      </w:r>
    </w:p>
    <w:p w:rsidR="00000000" w:rsidDel="00000000" w:rsidP="00000000" w:rsidRDefault="00000000" w:rsidRPr="00000000" w14:paraId="0000032D">
      <w:pPr>
        <w:rPr>
          <w:color w:val="313131"/>
          <w:highlight w:val="white"/>
        </w:rPr>
      </w:pPr>
      <w:r w:rsidDel="00000000" w:rsidR="00000000" w:rsidRPr="00000000">
        <w:rPr>
          <w:color w:val="313131"/>
          <w:highlight w:val="white"/>
          <w:rtl w:val="0"/>
        </w:rPr>
        <w:t xml:space="preserve">The above example returns </w:t>
      </w:r>
      <w:r w:rsidDel="00000000" w:rsidR="00000000" w:rsidRPr="00000000">
        <w:rPr>
          <w:rFonts w:ascii="Courier New" w:cs="Courier New" w:eastAsia="Courier New" w:hAnsi="Courier New"/>
          <w:color w:val="313131"/>
          <w:highlight w:val="white"/>
          <w:rtl w:val="0"/>
        </w:rPr>
        <w:t xml:space="preserve">“hey_what_wow”</w:t>
      </w:r>
      <w:r w:rsidDel="00000000" w:rsidR="00000000" w:rsidRPr="00000000">
        <w:rPr>
          <w:color w:val="313131"/>
          <w:highlight w:val="white"/>
          <w:rtl w:val="0"/>
        </w:rPr>
        <w:t xml:space="preserve">.</w:t>
      </w:r>
    </w:p>
    <w:p w:rsidR="00000000" w:rsidDel="00000000" w:rsidP="00000000" w:rsidRDefault="00000000" w:rsidRPr="00000000" w14:paraId="0000032E">
      <w:pPr>
        <w:rPr>
          <w:color w:val="313131"/>
          <w:highlight w:val="white"/>
        </w:rPr>
      </w:pPr>
      <w:r w:rsidDel="00000000" w:rsidR="00000000" w:rsidRPr="00000000">
        <w:rPr>
          <w:rtl w:val="0"/>
        </w:rPr>
      </w:r>
    </w:p>
    <w:p w:rsidR="00000000" w:rsidDel="00000000" w:rsidP="00000000" w:rsidRDefault="00000000" w:rsidRPr="00000000" w14:paraId="0000032F">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sorted()</w:t>
      </w:r>
      <w:r w:rsidDel="00000000" w:rsidR="00000000" w:rsidRPr="00000000">
        <w:rPr>
          <w:color w:val="313131"/>
          <w:highlight w:val="white"/>
          <w:rtl w:val="0"/>
        </w:rPr>
        <w:t xml:space="preserve"> function is useful for returning a sorted version of a list without changing the list itself:</w:t>
      </w:r>
    </w:p>
    <w:p w:rsidR="00000000" w:rsidDel="00000000" w:rsidP="00000000" w:rsidRDefault="00000000" w:rsidRPr="00000000" w14:paraId="00000330">
      <w:pPr>
        <w:rPr>
          <w:color w:val="313131"/>
          <w:highlight w:val="white"/>
        </w:rPr>
      </w:pPr>
      <w:r w:rsidDel="00000000" w:rsidR="00000000" w:rsidRPr="00000000">
        <w:rPr>
          <w:rtl w:val="0"/>
        </w:rPr>
      </w:r>
    </w:p>
    <w:p w:rsidR="00000000" w:rsidDel="00000000" w:rsidP="00000000" w:rsidRDefault="00000000" w:rsidRPr="00000000" w14:paraId="0000033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sorted(my_list)</w:t>
      </w:r>
    </w:p>
    <w:p w:rsidR="00000000" w:rsidDel="00000000" w:rsidP="00000000" w:rsidRDefault="00000000" w:rsidRPr="00000000" w14:paraId="00000332">
      <w:pPr>
        <w:rPr>
          <w:color w:val="313131"/>
          <w:highlight w:val="white"/>
        </w:rPr>
      </w:pPr>
      <w:r w:rsidDel="00000000" w:rsidR="00000000" w:rsidRPr="00000000">
        <w:rPr>
          <w:rtl w:val="0"/>
        </w:rPr>
      </w:r>
    </w:p>
    <w:p w:rsidR="00000000" w:rsidDel="00000000" w:rsidP="00000000" w:rsidRDefault="00000000" w:rsidRPr="00000000" w14:paraId="0000033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.sort()</w:t>
      </w:r>
      <w:r w:rsidDel="00000000" w:rsidR="00000000" w:rsidRPr="00000000">
        <w:rPr>
          <w:color w:val="313131"/>
          <w:highlight w:val="white"/>
          <w:rtl w:val="0"/>
        </w:rPr>
        <w:t xml:space="preserve"> is the same as the </w:t>
      </w:r>
      <w:r w:rsidDel="00000000" w:rsidR="00000000" w:rsidRPr="00000000">
        <w:rPr>
          <w:rFonts w:ascii="Courier New" w:cs="Courier New" w:eastAsia="Courier New" w:hAnsi="Courier New"/>
          <w:color w:val="313131"/>
          <w:highlight w:val="white"/>
          <w:rtl w:val="0"/>
        </w:rPr>
        <w:t xml:space="preserve">sorted()</w:t>
      </w:r>
      <w:r w:rsidDel="00000000" w:rsidR="00000000" w:rsidRPr="00000000">
        <w:rPr>
          <w:color w:val="313131"/>
          <w:highlight w:val="white"/>
          <w:rtl w:val="0"/>
        </w:rPr>
        <w:t xml:space="preserve"> function except that it actually changes the list itself:</w:t>
      </w:r>
    </w:p>
    <w:p w:rsidR="00000000" w:rsidDel="00000000" w:rsidP="00000000" w:rsidRDefault="00000000" w:rsidRPr="00000000" w14:paraId="00000334">
      <w:pPr>
        <w:rPr>
          <w:color w:val="313131"/>
          <w:highlight w:val="white"/>
        </w:rPr>
      </w:pPr>
      <w:r w:rsidDel="00000000" w:rsidR="00000000" w:rsidRPr="00000000">
        <w:rPr>
          <w:rtl w:val="0"/>
        </w:rPr>
      </w:r>
    </w:p>
    <w:p w:rsidR="00000000" w:rsidDel="00000000" w:rsidP="00000000" w:rsidRDefault="00000000" w:rsidRPr="00000000" w14:paraId="0000033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my_list.sort()</w:t>
      </w:r>
    </w:p>
    <w:p w:rsidR="00000000" w:rsidDel="00000000" w:rsidP="00000000" w:rsidRDefault="00000000" w:rsidRPr="00000000" w14:paraId="00000336">
      <w:pPr>
        <w:rPr>
          <w:color w:val="313131"/>
          <w:highlight w:val="white"/>
        </w:rPr>
      </w:pPr>
      <w:r w:rsidDel="00000000" w:rsidR="00000000" w:rsidRPr="00000000">
        <w:rPr>
          <w:rtl w:val="0"/>
        </w:rPr>
      </w:r>
    </w:p>
    <w:p w:rsidR="00000000" w:rsidDel="00000000" w:rsidP="00000000" w:rsidRDefault="00000000" w:rsidRPr="00000000" w14:paraId="00000337">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reverse()</w:t>
      </w:r>
      <w:r w:rsidDel="00000000" w:rsidR="00000000" w:rsidRPr="00000000">
        <w:rPr>
          <w:color w:val="313131"/>
          <w:highlight w:val="white"/>
          <w:rtl w:val="0"/>
        </w:rPr>
        <w:t xml:space="preserve"> function is useful for reversing the order of the elements in a list:</w:t>
      </w:r>
    </w:p>
    <w:p w:rsidR="00000000" w:rsidDel="00000000" w:rsidP="00000000" w:rsidRDefault="00000000" w:rsidRPr="00000000" w14:paraId="00000338">
      <w:pPr>
        <w:rPr>
          <w:color w:val="313131"/>
          <w:highlight w:val="white"/>
        </w:rPr>
      </w:pPr>
      <w:r w:rsidDel="00000000" w:rsidR="00000000" w:rsidRPr="00000000">
        <w:rPr>
          <w:rtl w:val="0"/>
        </w:rPr>
      </w:r>
    </w:p>
    <w:p w:rsidR="00000000" w:rsidDel="00000000" w:rsidP="00000000" w:rsidRDefault="00000000" w:rsidRPr="00000000" w14:paraId="0000033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my_list.reverse()</w:t>
      </w:r>
    </w:p>
    <w:p w:rsidR="00000000" w:rsidDel="00000000" w:rsidP="00000000" w:rsidRDefault="00000000" w:rsidRPr="00000000" w14:paraId="0000033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3B">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.count()</w:t>
      </w:r>
      <w:r w:rsidDel="00000000" w:rsidR="00000000" w:rsidRPr="00000000">
        <w:rPr>
          <w:color w:val="313131"/>
          <w:highlight w:val="white"/>
          <w:rtl w:val="0"/>
        </w:rPr>
        <w:t xml:space="preserve"> function to count the number of elements in a list:</w:t>
        <w:br w:type="textWrapping"/>
      </w:r>
    </w:p>
    <w:p w:rsidR="00000000" w:rsidDel="00000000" w:rsidP="00000000" w:rsidRDefault="00000000" w:rsidRPr="00000000" w14:paraId="0000033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this_list.count(4)</w:t>
      </w:r>
    </w:p>
    <w:p w:rsidR="00000000" w:rsidDel="00000000" w:rsidP="00000000" w:rsidRDefault="00000000" w:rsidRPr="00000000" w14:paraId="0000033D">
      <w:pPr>
        <w:rPr>
          <w:color w:val="313131"/>
          <w:highlight w:val="white"/>
        </w:rPr>
      </w:pPr>
      <w:r w:rsidDel="00000000" w:rsidR="00000000" w:rsidRPr="00000000">
        <w:rPr>
          <w:rtl w:val="0"/>
        </w:rPr>
      </w:r>
    </w:p>
    <w:p w:rsidR="00000000" w:rsidDel="00000000" w:rsidP="00000000" w:rsidRDefault="00000000" w:rsidRPr="00000000" w14:paraId="0000033E">
      <w:pPr>
        <w:rPr>
          <w:color w:val="313131"/>
          <w:highlight w:val="white"/>
        </w:rPr>
      </w:pPr>
      <w:r w:rsidDel="00000000" w:rsidR="00000000" w:rsidRPr="00000000">
        <w:rPr>
          <w:color w:val="313131"/>
          <w:highlight w:val="white"/>
          <w:rtl w:val="0"/>
        </w:rPr>
        <w:t xml:space="preserve">The above example returns the number of times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occurs as an element in </w:t>
      </w:r>
      <w:r w:rsidDel="00000000" w:rsidR="00000000" w:rsidRPr="00000000">
        <w:rPr>
          <w:rFonts w:ascii="Courier New" w:cs="Courier New" w:eastAsia="Courier New" w:hAnsi="Courier New"/>
          <w:color w:val="313131"/>
          <w:highlight w:val="white"/>
          <w:rtl w:val="0"/>
        </w:rPr>
        <w:t xml:space="preserve">this_list</w:t>
      </w:r>
      <w:r w:rsidDel="00000000" w:rsidR="00000000" w:rsidRPr="00000000">
        <w:rPr>
          <w:color w:val="313131"/>
          <w:highlight w:val="white"/>
          <w:rtl w:val="0"/>
        </w:rPr>
        <w:t xml:space="preserve">.</w:t>
      </w:r>
    </w:p>
    <w:p w:rsidR="00000000" w:rsidDel="00000000" w:rsidP="00000000" w:rsidRDefault="00000000" w:rsidRPr="00000000" w14:paraId="0000033F">
      <w:pPr>
        <w:rPr>
          <w:color w:val="313131"/>
          <w:highlight w:val="white"/>
        </w:rPr>
      </w:pPr>
      <w:r w:rsidDel="00000000" w:rsidR="00000000" w:rsidRPr="00000000">
        <w:rPr>
          <w:rtl w:val="0"/>
        </w:rPr>
      </w:r>
    </w:p>
    <w:p w:rsidR="00000000" w:rsidDel="00000000" w:rsidP="00000000" w:rsidRDefault="00000000" w:rsidRPr="00000000" w14:paraId="00000340">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.index()</w:t>
      </w:r>
      <w:r w:rsidDel="00000000" w:rsidR="00000000" w:rsidRPr="00000000">
        <w:rPr>
          <w:color w:val="313131"/>
          <w:highlight w:val="white"/>
          <w:rtl w:val="0"/>
        </w:rPr>
        <w:t xml:space="preserve"> function is useful for returning the index of an element in a list:</w:t>
      </w:r>
    </w:p>
    <w:p w:rsidR="00000000" w:rsidDel="00000000" w:rsidP="00000000" w:rsidRDefault="00000000" w:rsidRPr="00000000" w14:paraId="00000341">
      <w:pPr>
        <w:rPr>
          <w:color w:val="313131"/>
          <w:highlight w:val="white"/>
        </w:rPr>
      </w:pPr>
      <w:r w:rsidDel="00000000" w:rsidR="00000000" w:rsidRPr="00000000">
        <w:rPr>
          <w:rtl w:val="0"/>
        </w:rPr>
      </w:r>
    </w:p>
    <w:p w:rsidR="00000000" w:rsidDel="00000000" w:rsidP="00000000" w:rsidRDefault="00000000" w:rsidRPr="00000000" w14:paraId="0000034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this_list.index(“hello”)</w:t>
      </w:r>
    </w:p>
    <w:p w:rsidR="00000000" w:rsidDel="00000000" w:rsidP="00000000" w:rsidRDefault="00000000" w:rsidRPr="00000000" w14:paraId="00000343">
      <w:pPr>
        <w:rPr>
          <w:color w:val="313131"/>
          <w:highlight w:val="white"/>
        </w:rPr>
      </w:pPr>
      <w:r w:rsidDel="00000000" w:rsidR="00000000" w:rsidRPr="00000000">
        <w:rPr>
          <w:rtl w:val="0"/>
        </w:rPr>
      </w:r>
    </w:p>
    <w:p w:rsidR="00000000" w:rsidDel="00000000" w:rsidP="00000000" w:rsidRDefault="00000000" w:rsidRPr="00000000" w14:paraId="00000344">
      <w:pPr>
        <w:rPr>
          <w:color w:val="313131"/>
          <w:highlight w:val="white"/>
        </w:rPr>
      </w:pPr>
      <w:r w:rsidDel="00000000" w:rsidR="00000000" w:rsidRPr="00000000">
        <w:rPr>
          <w:color w:val="313131"/>
          <w:highlight w:val="white"/>
          <w:rtl w:val="0"/>
        </w:rPr>
        <w:t xml:space="preserve">The above example returns the index of the first instance of the element </w:t>
      </w:r>
      <w:r w:rsidDel="00000000" w:rsidR="00000000" w:rsidRPr="00000000">
        <w:rPr>
          <w:rFonts w:ascii="Courier New" w:cs="Courier New" w:eastAsia="Courier New" w:hAnsi="Courier New"/>
          <w:color w:val="313131"/>
          <w:highlight w:val="white"/>
          <w:rtl w:val="0"/>
        </w:rPr>
        <w:t xml:space="preserve">“hello”</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this_list</w:t>
      </w:r>
      <w:r w:rsidDel="00000000" w:rsidR="00000000" w:rsidRPr="00000000">
        <w:rPr>
          <w:color w:val="313131"/>
          <w:highlight w:val="white"/>
          <w:rtl w:val="0"/>
        </w:rPr>
        <w:t xml:space="preserve">.</w:t>
      </w:r>
    </w:p>
    <w:p w:rsidR="00000000" w:rsidDel="00000000" w:rsidP="00000000" w:rsidRDefault="00000000" w:rsidRPr="00000000" w14:paraId="0000034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46">
      <w:pPr>
        <w:rPr>
          <w:color w:val="313131"/>
          <w:highlight w:val="white"/>
        </w:rPr>
      </w:pPr>
      <w:r w:rsidDel="00000000" w:rsidR="00000000" w:rsidRPr="00000000">
        <w:rPr>
          <w:b w:val="1"/>
          <w:color w:val="313131"/>
          <w:highlight w:val="white"/>
          <w:rtl w:val="0"/>
        </w:rPr>
        <w:t xml:space="preserve">Note:</w:t>
      </w:r>
      <w:r w:rsidDel="00000000" w:rsidR="00000000" w:rsidRPr="00000000">
        <w:rPr>
          <w:color w:val="313131"/>
          <w:highlight w:val="white"/>
          <w:rtl w:val="0"/>
        </w:rPr>
        <w:t xml:space="preserve"> when called, 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function actually just returns (or, more technically, yields) a tuple of numbers.</w:t>
      </w:r>
    </w:p>
    <w:p w:rsidR="00000000" w:rsidDel="00000000" w:rsidP="00000000" w:rsidRDefault="00000000" w:rsidRPr="00000000" w14:paraId="00000347">
      <w:pPr>
        <w:rPr>
          <w:color w:val="313131"/>
          <w:highlight w:val="white"/>
        </w:rPr>
      </w:pPr>
      <w:r w:rsidDel="00000000" w:rsidR="00000000" w:rsidRPr="00000000">
        <w:rPr>
          <w:rtl w:val="0"/>
        </w:rPr>
      </w:r>
    </w:p>
    <w:p w:rsidR="00000000" w:rsidDel="00000000" w:rsidP="00000000" w:rsidRDefault="00000000" w:rsidRPr="00000000" w14:paraId="00000348">
      <w:pPr>
        <w:rPr>
          <w:color w:val="313131"/>
          <w:highlight w:val="white"/>
        </w:rPr>
      </w:pPr>
      <w:r w:rsidDel="00000000" w:rsidR="00000000" w:rsidRPr="00000000">
        <w:rPr>
          <w:b w:val="1"/>
          <w:color w:val="313131"/>
          <w:highlight w:val="white"/>
          <w:rtl w:val="0"/>
        </w:rPr>
        <w:t xml:space="preserve">Aliasing </w:t>
      </w:r>
      <w:r w:rsidDel="00000000" w:rsidR="00000000" w:rsidRPr="00000000">
        <w:rPr>
          <w:color w:val="313131"/>
          <w:highlight w:val="white"/>
          <w:rtl w:val="0"/>
        </w:rPr>
        <w:t xml:space="preserve">is the term used to describe multiple variables that point to the same list:</w:t>
      </w:r>
    </w:p>
    <w:p w:rsidR="00000000" w:rsidDel="00000000" w:rsidP="00000000" w:rsidRDefault="00000000" w:rsidRPr="00000000" w14:paraId="00000349">
      <w:pPr>
        <w:rPr>
          <w:color w:val="313131"/>
          <w:highlight w:val="white"/>
        </w:rPr>
      </w:pPr>
      <w:r w:rsidDel="00000000" w:rsidR="00000000" w:rsidRPr="00000000">
        <w:rPr>
          <w:rtl w:val="0"/>
        </w:rPr>
      </w:r>
    </w:p>
    <w:p w:rsidR="00000000" w:rsidDel="00000000" w:rsidP="00000000" w:rsidRDefault="00000000" w:rsidRPr="00000000" w14:paraId="000003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colors = [“orange”, “green”, “purple”]</w:t>
      </w:r>
    </w:p>
    <w:p w:rsidR="00000000" w:rsidDel="00000000" w:rsidP="00000000" w:rsidRDefault="00000000" w:rsidRPr="00000000" w14:paraId="0000034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4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more_colors = colors</w:t>
      </w:r>
    </w:p>
    <w:p w:rsidR="00000000" w:rsidDel="00000000" w:rsidP="00000000" w:rsidRDefault="00000000" w:rsidRPr="00000000" w14:paraId="0000034D">
      <w:pPr>
        <w:rPr>
          <w:color w:val="313131"/>
          <w:highlight w:val="white"/>
        </w:rPr>
      </w:pPr>
      <w:r w:rsidDel="00000000" w:rsidR="00000000" w:rsidRPr="00000000">
        <w:rPr>
          <w:rtl w:val="0"/>
        </w:rPr>
      </w:r>
    </w:p>
    <w:p w:rsidR="00000000" w:rsidDel="00000000" w:rsidP="00000000" w:rsidRDefault="00000000" w:rsidRPr="00000000" w14:paraId="0000034E">
      <w:pPr>
        <w:rPr>
          <w:color w:val="313131"/>
          <w:highlight w:val="white"/>
        </w:rPr>
      </w:pPr>
      <w:r w:rsidDel="00000000" w:rsidR="00000000" w:rsidRPr="00000000">
        <w:rPr>
          <w:color w:val="313131"/>
          <w:highlight w:val="white"/>
          <w:rtl w:val="0"/>
        </w:rPr>
        <w:t xml:space="preserve">In the above example, </w:t>
      </w:r>
      <w:r w:rsidDel="00000000" w:rsidR="00000000" w:rsidRPr="00000000">
        <w:rPr>
          <w:rFonts w:ascii="Courier New" w:cs="Courier New" w:eastAsia="Courier New" w:hAnsi="Courier New"/>
          <w:color w:val="313131"/>
          <w:highlight w:val="white"/>
          <w:rtl w:val="0"/>
        </w:rPr>
        <w:t xml:space="preserve">colors</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more_colors</w:t>
      </w:r>
      <w:r w:rsidDel="00000000" w:rsidR="00000000" w:rsidRPr="00000000">
        <w:rPr>
          <w:color w:val="313131"/>
          <w:highlight w:val="white"/>
          <w:rtl w:val="0"/>
        </w:rPr>
        <w:t xml:space="preserve"> are aliases of each other since they both point to the same list. Changing this list using one variable (say, </w:t>
      </w:r>
      <w:r w:rsidDel="00000000" w:rsidR="00000000" w:rsidRPr="00000000">
        <w:rPr>
          <w:rFonts w:ascii="Courier New" w:cs="Courier New" w:eastAsia="Courier New" w:hAnsi="Courier New"/>
          <w:color w:val="313131"/>
          <w:highlight w:val="white"/>
          <w:rtl w:val="0"/>
        </w:rPr>
        <w:t xml:space="preserve">more_colors</w:t>
      </w:r>
      <w:r w:rsidDel="00000000" w:rsidR="00000000" w:rsidRPr="00000000">
        <w:rPr>
          <w:color w:val="313131"/>
          <w:highlight w:val="white"/>
          <w:rtl w:val="0"/>
        </w:rPr>
        <w:t xml:space="preserve">) will change the same list accessed by the other variable (in this case </w:t>
      </w:r>
      <w:r w:rsidDel="00000000" w:rsidR="00000000" w:rsidRPr="00000000">
        <w:rPr>
          <w:rFonts w:ascii="Courier New" w:cs="Courier New" w:eastAsia="Courier New" w:hAnsi="Courier New"/>
          <w:color w:val="313131"/>
          <w:highlight w:val="white"/>
          <w:rtl w:val="0"/>
        </w:rPr>
        <w:t xml:space="preserve">colors</w:t>
      </w:r>
      <w:r w:rsidDel="00000000" w:rsidR="00000000" w:rsidRPr="00000000">
        <w:rPr>
          <w:color w:val="313131"/>
          <w:highlight w:val="white"/>
          <w:rtl w:val="0"/>
        </w:rPr>
        <w:t xml:space="preserve">), which can occasionally complicate things. </w:t>
      </w:r>
    </w:p>
    <w:p w:rsidR="00000000" w:rsidDel="00000000" w:rsidP="00000000" w:rsidRDefault="00000000" w:rsidRPr="00000000" w14:paraId="0000034F">
      <w:pPr>
        <w:rPr>
          <w:color w:val="313131"/>
          <w:highlight w:val="white"/>
        </w:rPr>
      </w:pPr>
      <w:r w:rsidDel="00000000" w:rsidR="00000000" w:rsidRPr="00000000">
        <w:rPr>
          <w:rtl w:val="0"/>
        </w:rPr>
      </w:r>
    </w:p>
    <w:p w:rsidR="00000000" w:rsidDel="00000000" w:rsidP="00000000" w:rsidRDefault="00000000" w:rsidRPr="00000000" w14:paraId="00000350">
      <w:pPr>
        <w:rPr>
          <w:color w:val="313131"/>
          <w:highlight w:val="white"/>
        </w:rPr>
      </w:pPr>
      <w:r w:rsidDel="00000000" w:rsidR="00000000" w:rsidRPr="00000000">
        <w:rPr>
          <w:color w:val="313131"/>
          <w:highlight w:val="white"/>
          <w:rtl w:val="0"/>
        </w:rPr>
        <w:t xml:space="preserve">To avoid aliasing, </w:t>
      </w:r>
      <w:r w:rsidDel="00000000" w:rsidR="00000000" w:rsidRPr="00000000">
        <w:rPr>
          <w:b w:val="1"/>
          <w:color w:val="313131"/>
          <w:highlight w:val="white"/>
          <w:rtl w:val="0"/>
        </w:rPr>
        <w:t xml:space="preserve">clone</w:t>
      </w:r>
      <w:r w:rsidDel="00000000" w:rsidR="00000000" w:rsidRPr="00000000">
        <w:rPr>
          <w:color w:val="313131"/>
          <w:highlight w:val="white"/>
          <w:rtl w:val="0"/>
        </w:rPr>
        <w:t xml:space="preserve"> lists instead of assign other variable names to them:</w:t>
      </w:r>
    </w:p>
    <w:p w:rsidR="00000000" w:rsidDel="00000000" w:rsidP="00000000" w:rsidRDefault="00000000" w:rsidRPr="00000000" w14:paraId="00000351">
      <w:pPr>
        <w:rPr>
          <w:color w:val="313131"/>
          <w:highlight w:val="white"/>
        </w:rPr>
      </w:pPr>
      <w:r w:rsidDel="00000000" w:rsidR="00000000" w:rsidRPr="00000000">
        <w:rPr>
          <w:rtl w:val="0"/>
        </w:rPr>
      </w:r>
    </w:p>
    <w:p w:rsidR="00000000" w:rsidDel="00000000" w:rsidP="00000000" w:rsidRDefault="00000000" w:rsidRPr="00000000" w14:paraId="0000035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other_colors = colors[:]</w:t>
      </w:r>
    </w:p>
    <w:p w:rsidR="00000000" w:rsidDel="00000000" w:rsidP="00000000" w:rsidRDefault="00000000" w:rsidRPr="00000000" w14:paraId="0000035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5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some_colors = [“orange”, “green”, “purple”]</w:t>
      </w:r>
    </w:p>
    <w:p w:rsidR="00000000" w:rsidDel="00000000" w:rsidP="00000000" w:rsidRDefault="00000000" w:rsidRPr="00000000" w14:paraId="00000355">
      <w:pPr>
        <w:rPr>
          <w:color w:val="313131"/>
          <w:highlight w:val="white"/>
        </w:rPr>
      </w:pPr>
      <w:r w:rsidDel="00000000" w:rsidR="00000000" w:rsidRPr="00000000">
        <w:rPr>
          <w:rtl w:val="0"/>
        </w:rPr>
      </w:r>
    </w:p>
    <w:p w:rsidR="00000000" w:rsidDel="00000000" w:rsidP="00000000" w:rsidRDefault="00000000" w:rsidRPr="00000000" w14:paraId="00000356">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comparison operator to check whether lists are equal to each other:</w:t>
      </w:r>
    </w:p>
    <w:p w:rsidR="00000000" w:rsidDel="00000000" w:rsidP="00000000" w:rsidRDefault="00000000" w:rsidRPr="00000000" w14:paraId="00000357">
      <w:pPr>
        <w:rPr>
          <w:color w:val="313131"/>
          <w:highlight w:val="white"/>
        </w:rPr>
      </w:pPr>
      <w:r w:rsidDel="00000000" w:rsidR="00000000" w:rsidRPr="00000000">
        <w:rPr>
          <w:rtl w:val="0"/>
        </w:rPr>
      </w:r>
    </w:p>
    <w:p w:rsidR="00000000" w:rsidDel="00000000" w:rsidP="00000000" w:rsidRDefault="00000000" w:rsidRPr="00000000" w14:paraId="0000035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colors == some_colors     # will return ‘True’</w:t>
      </w:r>
    </w:p>
    <w:p w:rsidR="00000000" w:rsidDel="00000000" w:rsidP="00000000" w:rsidRDefault="00000000" w:rsidRPr="00000000" w14:paraId="00000359">
      <w:pPr>
        <w:rPr>
          <w:color w:val="313131"/>
          <w:highlight w:val="white"/>
        </w:rPr>
      </w:pPr>
      <w:r w:rsidDel="00000000" w:rsidR="00000000" w:rsidRPr="00000000">
        <w:rPr>
          <w:rtl w:val="0"/>
        </w:rPr>
      </w:r>
    </w:p>
    <w:p w:rsidR="00000000" w:rsidDel="00000000" w:rsidP="00000000" w:rsidRDefault="00000000" w:rsidRPr="00000000" w14:paraId="0000035A">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is</w:t>
      </w:r>
      <w:r w:rsidDel="00000000" w:rsidR="00000000" w:rsidRPr="00000000">
        <w:rPr>
          <w:color w:val="313131"/>
          <w:highlight w:val="white"/>
          <w:rtl w:val="0"/>
        </w:rPr>
        <w:t xml:space="preserve"> keyword to check whether two variable names point to the same list:</w:t>
      </w:r>
    </w:p>
    <w:p w:rsidR="00000000" w:rsidDel="00000000" w:rsidP="00000000" w:rsidRDefault="00000000" w:rsidRPr="00000000" w14:paraId="0000035B">
      <w:pPr>
        <w:rPr>
          <w:color w:val="313131"/>
          <w:highlight w:val="white"/>
        </w:rPr>
      </w:pPr>
      <w:r w:rsidDel="00000000" w:rsidR="00000000" w:rsidRPr="00000000">
        <w:rPr>
          <w:rtl w:val="0"/>
        </w:rPr>
      </w:r>
    </w:p>
    <w:p w:rsidR="00000000" w:rsidDel="00000000" w:rsidP="00000000" w:rsidRDefault="00000000" w:rsidRPr="00000000" w14:paraId="0000035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colors is some_colors     # will return ‘False’</w:t>
      </w:r>
    </w:p>
    <w:p w:rsidR="00000000" w:rsidDel="00000000" w:rsidP="00000000" w:rsidRDefault="00000000" w:rsidRPr="00000000" w14:paraId="0000035D">
      <w:pPr>
        <w:rPr>
          <w:color w:val="313131"/>
          <w:highlight w:val="white"/>
        </w:rPr>
      </w:pPr>
      <w:r w:rsidDel="00000000" w:rsidR="00000000" w:rsidRPr="00000000">
        <w:rPr>
          <w:rtl w:val="0"/>
        </w:rPr>
      </w:r>
    </w:p>
    <w:p w:rsidR="00000000" w:rsidDel="00000000" w:rsidP="00000000" w:rsidRDefault="00000000" w:rsidRPr="00000000" w14:paraId="0000035E">
      <w:pPr>
        <w:rPr>
          <w:color w:val="313131"/>
          <w:highlight w:val="white"/>
        </w:rPr>
      </w:pPr>
      <w:r w:rsidDel="00000000" w:rsidR="00000000" w:rsidRPr="00000000">
        <w:rPr>
          <w:color w:val="313131"/>
          <w:highlight w:val="white"/>
          <w:rtl w:val="0"/>
        </w:rPr>
        <w:t xml:space="preserve">In the above example, unique lists are created and there are no variables pointing to the same list. </w:t>
      </w:r>
    </w:p>
    <w:p w:rsidR="00000000" w:rsidDel="00000000" w:rsidP="00000000" w:rsidRDefault="00000000" w:rsidRPr="00000000" w14:paraId="0000035F">
      <w:pPr>
        <w:rPr>
          <w:color w:val="313131"/>
          <w:highlight w:val="white"/>
        </w:rPr>
      </w:pPr>
      <w:r w:rsidDel="00000000" w:rsidR="00000000" w:rsidRPr="00000000">
        <w:rPr>
          <w:rtl w:val="0"/>
        </w:rPr>
      </w:r>
    </w:p>
    <w:p w:rsidR="00000000" w:rsidDel="00000000" w:rsidP="00000000" w:rsidRDefault="00000000" w:rsidRPr="00000000" w14:paraId="00000360">
      <w:pPr>
        <w:numPr>
          <w:ilvl w:val="0"/>
          <w:numId w:val="15"/>
        </w:numPr>
        <w:ind w:left="720" w:hanging="360"/>
        <w:rPr>
          <w:color w:val="313131"/>
          <w:highlight w:val="white"/>
        </w:rPr>
      </w:pPr>
      <w:r w:rsidDel="00000000" w:rsidR="00000000" w:rsidRPr="00000000">
        <w:rPr>
          <w:color w:val="313131"/>
          <w:highlight w:val="white"/>
          <w:rtl w:val="0"/>
        </w:rPr>
        <w:t xml:space="preserve">When iterating over lists, it is usually a good practice to avoid mutating the list while still in the process of iteration, since adding or removing elements to a list changes the indexes of the elements in the list and can potentially lead to problems such as counting errors.</w:t>
      </w:r>
      <w:r w:rsidDel="00000000" w:rsidR="00000000" w:rsidRPr="00000000">
        <w:rPr>
          <w:rtl w:val="0"/>
        </w:rPr>
      </w:r>
    </w:p>
    <w:p w:rsidR="00000000" w:rsidDel="00000000" w:rsidP="00000000" w:rsidRDefault="00000000" w:rsidRPr="00000000" w14:paraId="00000361">
      <w:pPr>
        <w:rPr>
          <w:color w:val="313131"/>
          <w:highlight w:val="white"/>
        </w:rPr>
      </w:pPr>
      <w:r w:rsidDel="00000000" w:rsidR="00000000" w:rsidRPr="00000000">
        <w:rPr>
          <w:rtl w:val="0"/>
        </w:rPr>
      </w:r>
    </w:p>
    <w:p w:rsidR="00000000" w:rsidDel="00000000" w:rsidP="00000000" w:rsidRDefault="00000000" w:rsidRPr="00000000" w14:paraId="00000362">
      <w:pPr>
        <w:numPr>
          <w:ilvl w:val="0"/>
          <w:numId w:val="9"/>
        </w:numPr>
        <w:ind w:left="720" w:hanging="360"/>
        <w:rPr>
          <w:color w:val="313131"/>
          <w:highlight w:val="white"/>
        </w:rPr>
      </w:pPr>
      <w:r w:rsidDel="00000000" w:rsidR="00000000" w:rsidRPr="00000000">
        <w:rPr>
          <w:color w:val="313131"/>
          <w:highlight w:val="white"/>
          <w:rtl w:val="0"/>
        </w:rPr>
        <w:t xml:space="preserve">One method of avoiding this problem is by cloning a list and iterating over the cloned list while changing the original (ensuring that the list being used by the iteration does not change while the list not being used by the iteration gets mutated).</w:t>
      </w:r>
      <w:r w:rsidDel="00000000" w:rsidR="00000000" w:rsidRPr="00000000">
        <w:rPr>
          <w:rtl w:val="0"/>
        </w:rPr>
      </w:r>
    </w:p>
    <w:p w:rsidR="00000000" w:rsidDel="00000000" w:rsidP="00000000" w:rsidRDefault="00000000" w:rsidRPr="00000000" w14:paraId="00000363">
      <w:pPr>
        <w:rPr>
          <w:color w:val="313131"/>
          <w:highlight w:val="white"/>
        </w:rPr>
      </w:pPr>
      <w:r w:rsidDel="00000000" w:rsidR="00000000" w:rsidRPr="00000000">
        <w:rPr>
          <w:rtl w:val="0"/>
        </w:rPr>
      </w:r>
    </w:p>
    <w:p w:rsidR="00000000" w:rsidDel="00000000" w:rsidP="00000000" w:rsidRDefault="00000000" w:rsidRPr="00000000" w14:paraId="00000364">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map()</w:t>
      </w:r>
      <w:r w:rsidDel="00000000" w:rsidR="00000000" w:rsidRPr="00000000">
        <w:rPr>
          <w:color w:val="313131"/>
          <w:highlight w:val="white"/>
          <w:rtl w:val="0"/>
        </w:rPr>
        <w:t xml:space="preserve"> function behaves like the</w:t>
      </w:r>
      <w:r w:rsidDel="00000000" w:rsidR="00000000" w:rsidRPr="00000000">
        <w:rPr>
          <w:rFonts w:ascii="Courier New" w:cs="Courier New" w:eastAsia="Courier New" w:hAnsi="Courier New"/>
          <w:color w:val="313131"/>
          <w:highlight w:val="white"/>
          <w:rtl w:val="0"/>
        </w:rPr>
        <w:t xml:space="preserve"> range()</w:t>
      </w:r>
      <w:r w:rsidDel="00000000" w:rsidR="00000000" w:rsidRPr="00000000">
        <w:rPr>
          <w:color w:val="313131"/>
          <w:highlight w:val="white"/>
          <w:rtl w:val="0"/>
        </w:rPr>
        <w:t xml:space="preserve"> function in that it yields an iterable set of values. </w:t>
      </w:r>
      <w:r w:rsidDel="00000000" w:rsidR="00000000" w:rsidRPr="00000000">
        <w:rPr>
          <w:rFonts w:ascii="Courier New" w:cs="Courier New" w:eastAsia="Courier New" w:hAnsi="Courier New"/>
          <w:color w:val="313131"/>
          <w:highlight w:val="white"/>
          <w:rtl w:val="0"/>
        </w:rPr>
        <w:t xml:space="preserve">map()</w:t>
      </w:r>
      <w:r w:rsidDel="00000000" w:rsidR="00000000" w:rsidRPr="00000000">
        <w:rPr>
          <w:color w:val="313131"/>
          <w:highlight w:val="white"/>
          <w:rtl w:val="0"/>
        </w:rPr>
        <w:t xml:space="preserve"> takes a function and applies it to every element in one or more lists:</w:t>
      </w:r>
    </w:p>
    <w:p w:rsidR="00000000" w:rsidDel="00000000" w:rsidP="00000000" w:rsidRDefault="00000000" w:rsidRPr="00000000" w14:paraId="00000365">
      <w:pPr>
        <w:rPr>
          <w:color w:val="313131"/>
          <w:highlight w:val="white"/>
        </w:rPr>
      </w:pPr>
      <w:r w:rsidDel="00000000" w:rsidR="00000000" w:rsidRPr="00000000">
        <w:rPr>
          <w:rtl w:val="0"/>
        </w:rPr>
      </w:r>
    </w:p>
    <w:p w:rsidR="00000000" w:rsidDel="00000000" w:rsidP="00000000" w:rsidRDefault="00000000" w:rsidRPr="00000000" w14:paraId="0000036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L1 = [1, -2, 5, -3, -4, 8, -7, 11]</w:t>
      </w:r>
    </w:p>
    <w:p w:rsidR="00000000" w:rsidDel="00000000" w:rsidP="00000000" w:rsidRDefault="00000000" w:rsidRPr="00000000" w14:paraId="0000036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6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x in map(abs, L1):</w:t>
      </w:r>
    </w:p>
    <w:p w:rsidR="00000000" w:rsidDel="00000000" w:rsidP="00000000" w:rsidRDefault="00000000" w:rsidRPr="00000000" w14:paraId="0000036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6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w:t>
      </w:r>
    </w:p>
    <w:p w:rsidR="00000000" w:rsidDel="00000000" w:rsidP="00000000" w:rsidRDefault="00000000" w:rsidRPr="00000000" w14:paraId="0000036B">
      <w:pPr>
        <w:rPr>
          <w:color w:val="313131"/>
          <w:highlight w:val="white"/>
        </w:rPr>
      </w:pPr>
      <w:r w:rsidDel="00000000" w:rsidR="00000000" w:rsidRPr="00000000">
        <w:rPr>
          <w:rtl w:val="0"/>
        </w:rPr>
      </w:r>
    </w:p>
    <w:p w:rsidR="00000000" w:rsidDel="00000000" w:rsidP="00000000" w:rsidRDefault="00000000" w:rsidRPr="00000000" w14:paraId="0000036C">
      <w:pPr>
        <w:rPr>
          <w:color w:val="313131"/>
          <w:highlight w:val="white"/>
        </w:rPr>
      </w:pPr>
      <w:r w:rsidDel="00000000" w:rsidR="00000000" w:rsidRPr="00000000">
        <w:rPr>
          <w:color w:val="313131"/>
          <w:highlight w:val="white"/>
          <w:rtl w:val="0"/>
        </w:rPr>
        <w:t xml:space="preserve">The above example would print every element of the list </w:t>
      </w:r>
      <w:r w:rsidDel="00000000" w:rsidR="00000000" w:rsidRPr="00000000">
        <w:rPr>
          <w:rFonts w:ascii="Courier New" w:cs="Courier New" w:eastAsia="Courier New" w:hAnsi="Courier New"/>
          <w:color w:val="313131"/>
          <w:highlight w:val="white"/>
          <w:rtl w:val="0"/>
        </w:rPr>
        <w:t xml:space="preserve">L1</w:t>
      </w:r>
      <w:r w:rsidDel="00000000" w:rsidR="00000000" w:rsidRPr="00000000">
        <w:rPr>
          <w:color w:val="313131"/>
          <w:highlight w:val="white"/>
          <w:rtl w:val="0"/>
        </w:rPr>
        <w:t xml:space="preserve"> with the </w:t>
      </w:r>
      <w:r w:rsidDel="00000000" w:rsidR="00000000" w:rsidRPr="00000000">
        <w:rPr>
          <w:rFonts w:ascii="Courier New" w:cs="Courier New" w:eastAsia="Courier New" w:hAnsi="Courier New"/>
          <w:color w:val="313131"/>
          <w:highlight w:val="white"/>
          <w:rtl w:val="0"/>
        </w:rPr>
        <w:t xml:space="preserve">abs()</w:t>
      </w:r>
      <w:r w:rsidDel="00000000" w:rsidR="00000000" w:rsidRPr="00000000">
        <w:rPr>
          <w:color w:val="313131"/>
          <w:highlight w:val="white"/>
          <w:rtl w:val="0"/>
        </w:rPr>
        <w:t xml:space="preserve"> function applied to it (returning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5</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8</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7</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11</w:t>
      </w:r>
      <w:r w:rsidDel="00000000" w:rsidR="00000000" w:rsidRPr="00000000">
        <w:rPr>
          <w:color w:val="313131"/>
          <w:highlight w:val="white"/>
          <w:rtl w:val="0"/>
        </w:rPr>
        <w:t xml:space="preserve">).</w:t>
      </w:r>
    </w:p>
    <w:p w:rsidR="00000000" w:rsidDel="00000000" w:rsidP="00000000" w:rsidRDefault="00000000" w:rsidRPr="00000000" w14:paraId="0000036D">
      <w:pPr>
        <w:rPr>
          <w:color w:val="313131"/>
          <w:highlight w:val="white"/>
        </w:rPr>
      </w:pPr>
      <w:r w:rsidDel="00000000" w:rsidR="00000000" w:rsidRPr="00000000">
        <w:rPr>
          <w:rtl w:val="0"/>
        </w:rPr>
      </w:r>
    </w:p>
    <w:p w:rsidR="00000000" w:rsidDel="00000000" w:rsidP="00000000" w:rsidRDefault="00000000" w:rsidRPr="00000000" w14:paraId="0000036E">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abs()</w:t>
      </w:r>
      <w:r w:rsidDel="00000000" w:rsidR="00000000" w:rsidRPr="00000000">
        <w:rPr>
          <w:color w:val="313131"/>
          <w:highlight w:val="white"/>
          <w:rtl w:val="0"/>
        </w:rPr>
        <w:t xml:space="preserve"> function returns the absolute value of an integer or float (i.e. </w:t>
      </w:r>
      <w:r w:rsidDel="00000000" w:rsidR="00000000" w:rsidRPr="00000000">
        <w:rPr>
          <w:rFonts w:ascii="Courier New" w:cs="Courier New" w:eastAsia="Courier New" w:hAnsi="Courier New"/>
          <w:color w:val="313131"/>
          <w:highlight w:val="white"/>
          <w:rtl w:val="0"/>
        </w:rPr>
        <w:t xml:space="preserve">abs(-3)</w:t>
      </w:r>
      <w:r w:rsidDel="00000000" w:rsidR="00000000" w:rsidRPr="00000000">
        <w:rPr>
          <w:color w:val="313131"/>
          <w:highlight w:val="white"/>
          <w:rtl w:val="0"/>
        </w:rPr>
        <w:t xml:space="preserve">).)</w:t>
      </w:r>
    </w:p>
    <w:p w:rsidR="00000000" w:rsidDel="00000000" w:rsidP="00000000" w:rsidRDefault="00000000" w:rsidRPr="00000000" w14:paraId="0000036F">
      <w:pPr>
        <w:rPr>
          <w:color w:val="313131"/>
          <w:highlight w:val="white"/>
        </w:rPr>
      </w:pPr>
      <w:r w:rsidDel="00000000" w:rsidR="00000000" w:rsidRPr="00000000">
        <w:rPr>
          <w:rtl w:val="0"/>
        </w:rPr>
      </w:r>
    </w:p>
    <w:p w:rsidR="00000000" w:rsidDel="00000000" w:rsidP="00000000" w:rsidRDefault="00000000" w:rsidRPr="00000000" w14:paraId="00000370">
      <w:pPr>
        <w:rPr>
          <w:color w:val="313131"/>
          <w:highlight w:val="white"/>
        </w:rPr>
      </w:pPr>
      <w:r w:rsidDel="00000000" w:rsidR="00000000" w:rsidRPr="00000000">
        <w:rPr>
          <w:color w:val="313131"/>
          <w:highlight w:val="white"/>
          <w:rtl w:val="0"/>
        </w:rPr>
        <w:t xml:space="preserve">Lists can be indexed using indexes from other lists. See the following example:</w:t>
      </w:r>
    </w:p>
    <w:p w:rsidR="00000000" w:rsidDel="00000000" w:rsidP="00000000" w:rsidRDefault="00000000" w:rsidRPr="00000000" w14:paraId="00000371">
      <w:pPr>
        <w:rPr>
          <w:color w:val="313131"/>
          <w:highlight w:val="white"/>
        </w:rPr>
      </w:pPr>
      <w:r w:rsidDel="00000000" w:rsidR="00000000" w:rsidRPr="00000000">
        <w:rPr>
          <w:rtl w:val="0"/>
        </w:rPr>
      </w:r>
    </w:p>
    <w:p w:rsidR="00000000" w:rsidDel="00000000" w:rsidP="00000000" w:rsidRDefault="00000000" w:rsidRPr="00000000" w14:paraId="00000372">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a = [1, 2, 3, 4, 0]</w:t>
      </w:r>
    </w:p>
    <w:p w:rsidR="00000000" w:rsidDel="00000000" w:rsidP="00000000" w:rsidRDefault="00000000" w:rsidRPr="00000000" w14:paraId="00000373">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b = [3, 0, 2, 4, 1]</w:t>
      </w:r>
    </w:p>
    <w:p w:rsidR="00000000" w:rsidDel="00000000" w:rsidP="00000000" w:rsidRDefault="00000000" w:rsidRPr="00000000" w14:paraId="00000374">
      <w:pPr>
        <w:spacing w:line="335.99999999999994" w:lineRule="auto"/>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c = [3, 2, 4, 1, 5]</w:t>
      </w:r>
    </w:p>
    <w:p w:rsidR="00000000" w:rsidDel="00000000" w:rsidP="00000000" w:rsidRDefault="00000000" w:rsidRPr="00000000" w14:paraId="00000375">
      <w:pPr>
        <w:rPr>
          <w:color w:val="313131"/>
          <w:highlight w:val="white"/>
        </w:rPr>
      </w:pPr>
      <w:r w:rsidDel="00000000" w:rsidR="00000000" w:rsidRPr="00000000">
        <w:rPr>
          <w:rtl w:val="0"/>
        </w:rPr>
      </w:r>
    </w:p>
    <w:p w:rsidR="00000000" w:rsidDel="00000000" w:rsidP="00000000" w:rsidRDefault="00000000" w:rsidRPr="00000000" w14:paraId="00000376">
      <w:pPr>
        <w:rPr>
          <w:color w:val="313131"/>
        </w:rPr>
      </w:pPr>
      <w:r w:rsidDel="00000000" w:rsidR="00000000" w:rsidRPr="00000000">
        <w:rPr>
          <w:rFonts w:ascii="Courier New" w:cs="Courier New" w:eastAsia="Courier New" w:hAnsi="Courier New"/>
          <w:color w:val="222222"/>
          <w:rtl w:val="0"/>
        </w:rPr>
        <w:t xml:space="preserve">a[a[1]]</w:t>
      </w:r>
      <w:r w:rsidDel="00000000" w:rsidR="00000000" w:rsidRPr="00000000">
        <w:rPr>
          <w:rtl w:val="0"/>
        </w:rPr>
      </w:r>
    </w:p>
    <w:p w:rsidR="00000000" w:rsidDel="00000000" w:rsidP="00000000" w:rsidRDefault="00000000" w:rsidRPr="00000000" w14:paraId="00000377">
      <w:pPr>
        <w:rPr>
          <w:color w:val="313131"/>
        </w:rPr>
      </w:pPr>
      <w:r w:rsidDel="00000000" w:rsidR="00000000" w:rsidRPr="00000000">
        <w:rPr>
          <w:rFonts w:ascii="Courier New" w:cs="Courier New" w:eastAsia="Courier New" w:hAnsi="Courier New"/>
          <w:color w:val="222222"/>
          <w:rtl w:val="0"/>
        </w:rPr>
        <w:t xml:space="preserve">a[b[2]]</w:t>
      </w:r>
      <w:r w:rsidDel="00000000" w:rsidR="00000000" w:rsidRPr="00000000">
        <w:rPr>
          <w:rtl w:val="0"/>
        </w:rPr>
      </w:r>
    </w:p>
    <w:p w:rsidR="00000000" w:rsidDel="00000000" w:rsidP="00000000" w:rsidRDefault="00000000" w:rsidRPr="00000000" w14:paraId="00000378">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a[c[a[b[0]]]]</w:t>
      </w:r>
    </w:p>
    <w:p w:rsidR="00000000" w:rsidDel="00000000" w:rsidP="00000000" w:rsidRDefault="00000000" w:rsidRPr="00000000" w14:paraId="00000379">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a[c[a[b[3]]]]</w:t>
      </w:r>
    </w:p>
    <w:p w:rsidR="00000000" w:rsidDel="00000000" w:rsidP="00000000" w:rsidRDefault="00000000" w:rsidRPr="00000000" w14:paraId="0000037A">
      <w:pPr>
        <w:rPr>
          <w:color w:val="313131"/>
          <w:highlight w:val="white"/>
        </w:rPr>
      </w:pPr>
      <w:r w:rsidDel="00000000" w:rsidR="00000000" w:rsidRPr="00000000">
        <w:rPr>
          <w:rtl w:val="0"/>
        </w:rPr>
      </w:r>
    </w:p>
    <w:p w:rsidR="00000000" w:rsidDel="00000000" w:rsidP="00000000" w:rsidRDefault="00000000" w:rsidRPr="00000000" w14:paraId="0000037B">
      <w:pPr>
        <w:rPr>
          <w:color w:val="313131"/>
          <w:highlight w:val="white"/>
        </w:rPr>
      </w:pPr>
      <w:r w:rsidDel="00000000" w:rsidR="00000000" w:rsidRPr="00000000">
        <w:rPr>
          <w:color w:val="313131"/>
          <w:highlight w:val="white"/>
          <w:rtl w:val="0"/>
        </w:rPr>
        <w:t xml:space="preserve">The above indexes on the lists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c</w:t>
      </w:r>
      <w:r w:rsidDel="00000000" w:rsidR="00000000" w:rsidRPr="00000000">
        <w:rPr>
          <w:color w:val="313131"/>
          <w:highlight w:val="white"/>
          <w:rtl w:val="0"/>
        </w:rPr>
        <w:t xml:space="preserve"> would be equal to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(the third index would actually end up as an IndexError), and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respectively.</w:t>
      </w:r>
    </w:p>
    <w:p w:rsidR="00000000" w:rsidDel="00000000" w:rsidP="00000000" w:rsidRDefault="00000000" w:rsidRPr="00000000" w14:paraId="0000037C">
      <w:pPr>
        <w:rPr>
          <w:color w:val="313131"/>
          <w:highlight w:val="white"/>
        </w:rPr>
      </w:pPr>
      <w:r w:rsidDel="00000000" w:rsidR="00000000" w:rsidRPr="00000000">
        <w:rPr>
          <w:rtl w:val="0"/>
        </w:rPr>
      </w:r>
    </w:p>
    <w:p w:rsidR="00000000" w:rsidDel="00000000" w:rsidP="00000000" w:rsidRDefault="00000000" w:rsidRPr="00000000" w14:paraId="0000037D">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37E">
      <w:pPr>
        <w:rPr>
          <w:color w:val="313131"/>
          <w:highlight w:val="white"/>
        </w:rPr>
      </w:pPr>
      <w:r w:rsidDel="00000000" w:rsidR="00000000" w:rsidRPr="00000000">
        <w:rPr>
          <w:rtl w:val="0"/>
        </w:rPr>
      </w:r>
    </w:p>
    <w:p w:rsidR="00000000" w:rsidDel="00000000" w:rsidP="00000000" w:rsidRDefault="00000000" w:rsidRPr="00000000" w14:paraId="0000037F">
      <w:pPr>
        <w:rPr>
          <w:color w:val="313131"/>
          <w:highlight w:val="white"/>
        </w:rPr>
      </w:pPr>
      <w:r w:rsidDel="00000000" w:rsidR="00000000" w:rsidRPr="00000000">
        <w:rPr>
          <w:b w:val="1"/>
          <w:color w:val="313131"/>
          <w:highlight w:val="white"/>
          <w:rtl w:val="0"/>
        </w:rPr>
        <w:t xml:space="preserve">Dictionaries</w:t>
      </w:r>
      <w:r w:rsidDel="00000000" w:rsidR="00000000" w:rsidRPr="00000000">
        <w:rPr>
          <w:color w:val="313131"/>
          <w:highlight w:val="white"/>
          <w:rtl w:val="0"/>
        </w:rPr>
        <w:t xml:space="preserve"> are another type of data structure found in Python. They are similar to lists in that they are mutable and can handle different types of elements. They are different, however, in that store pairs of data (or in other words, allow customizable indexes).</w:t>
      </w:r>
    </w:p>
    <w:p w:rsidR="00000000" w:rsidDel="00000000" w:rsidP="00000000" w:rsidRDefault="00000000" w:rsidRPr="00000000" w14:paraId="00000380">
      <w:pPr>
        <w:rPr>
          <w:color w:val="313131"/>
          <w:highlight w:val="white"/>
        </w:rPr>
      </w:pPr>
      <w:r w:rsidDel="00000000" w:rsidR="00000000" w:rsidRPr="00000000">
        <w:rPr>
          <w:rtl w:val="0"/>
        </w:rPr>
      </w:r>
    </w:p>
    <w:p w:rsidR="00000000" w:rsidDel="00000000" w:rsidP="00000000" w:rsidRDefault="00000000" w:rsidRPr="00000000" w14:paraId="00000381">
      <w:pPr>
        <w:rPr>
          <w:color w:val="313131"/>
          <w:highlight w:val="white"/>
        </w:rPr>
      </w:pPr>
      <w:r w:rsidDel="00000000" w:rsidR="00000000" w:rsidRPr="00000000">
        <w:rPr>
          <w:color w:val="313131"/>
          <w:highlight w:val="white"/>
          <w:rtl w:val="0"/>
        </w:rPr>
        <w:t xml:space="preserve">Dictionaries are created using the following syntax:</w:t>
      </w:r>
    </w:p>
    <w:p w:rsidR="00000000" w:rsidDel="00000000" w:rsidP="00000000" w:rsidRDefault="00000000" w:rsidRPr="00000000" w14:paraId="00000382">
      <w:pPr>
        <w:rPr>
          <w:color w:val="313131"/>
          <w:highlight w:val="white"/>
        </w:rPr>
      </w:pPr>
      <w:r w:rsidDel="00000000" w:rsidR="00000000" w:rsidRPr="00000000">
        <w:rPr>
          <w:rtl w:val="0"/>
        </w:rPr>
      </w:r>
    </w:p>
    <w:p w:rsidR="00000000" w:rsidDel="00000000" w:rsidP="00000000" w:rsidRDefault="00000000" w:rsidRPr="00000000" w14:paraId="0000038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dictionary_name = {key: value, key: value, … }</w:t>
      </w:r>
    </w:p>
    <w:p w:rsidR="00000000" w:rsidDel="00000000" w:rsidP="00000000" w:rsidRDefault="00000000" w:rsidRPr="00000000" w14:paraId="0000038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8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 = {“Mark”: “A”, “Linda”: “B”, “Aaron”: “A+”}</w:t>
      </w:r>
    </w:p>
    <w:p w:rsidR="00000000" w:rsidDel="00000000" w:rsidP="00000000" w:rsidRDefault="00000000" w:rsidRPr="00000000" w14:paraId="0000038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87">
      <w:pPr>
        <w:rPr>
          <w:color w:val="313131"/>
          <w:highlight w:val="white"/>
        </w:rPr>
      </w:pPr>
      <w:r w:rsidDel="00000000" w:rsidR="00000000" w:rsidRPr="00000000">
        <w:rPr>
          <w:color w:val="313131"/>
          <w:highlight w:val="white"/>
          <w:rtl w:val="0"/>
        </w:rPr>
        <w:t xml:space="preserve">Access values stored in dictionaries by using the key associated with that value:</w:t>
      </w:r>
    </w:p>
    <w:p w:rsidR="00000000" w:rsidDel="00000000" w:rsidP="00000000" w:rsidRDefault="00000000" w:rsidRPr="00000000" w14:paraId="00000388">
      <w:pPr>
        <w:rPr>
          <w:color w:val="313131"/>
          <w:highlight w:val="white"/>
        </w:rPr>
      </w:pPr>
      <w:r w:rsidDel="00000000" w:rsidR="00000000" w:rsidRPr="00000000">
        <w:rPr>
          <w:rtl w:val="0"/>
        </w:rPr>
      </w:r>
    </w:p>
    <w:p w:rsidR="00000000" w:rsidDel="00000000" w:rsidP="00000000" w:rsidRDefault="00000000" w:rsidRPr="00000000" w14:paraId="00000389">
      <w:pPr>
        <w:rPr>
          <w:color w:val="313131"/>
          <w:highlight w:val="white"/>
        </w:rPr>
      </w:pPr>
      <w:r w:rsidDel="00000000" w:rsidR="00000000" w:rsidRPr="00000000">
        <w:rPr>
          <w:rFonts w:ascii="Courier New" w:cs="Courier New" w:eastAsia="Courier New" w:hAnsi="Courier New"/>
          <w:color w:val="313131"/>
          <w:highlight w:val="white"/>
          <w:rtl w:val="0"/>
        </w:rPr>
        <w:t xml:space="preserve">dictionary_name[key]     </w:t>
      </w:r>
      <w:r w:rsidDel="00000000" w:rsidR="00000000" w:rsidRPr="00000000">
        <w:rPr>
          <w:color w:val="313131"/>
          <w:highlight w:val="white"/>
          <w:rtl w:val="0"/>
        </w:rPr>
        <w:t xml:space="preserve">- returns the value associated with the given key</w:t>
      </w:r>
    </w:p>
    <w:p w:rsidR="00000000" w:rsidDel="00000000" w:rsidP="00000000" w:rsidRDefault="00000000" w:rsidRPr="00000000" w14:paraId="0000038A">
      <w:pPr>
        <w:rPr>
          <w:color w:val="313131"/>
          <w:highlight w:val="white"/>
        </w:rPr>
      </w:pPr>
      <w:r w:rsidDel="00000000" w:rsidR="00000000" w:rsidRPr="00000000">
        <w:rPr>
          <w:rtl w:val="0"/>
        </w:rPr>
      </w:r>
    </w:p>
    <w:p w:rsidR="00000000" w:rsidDel="00000000" w:rsidP="00000000" w:rsidRDefault="00000000" w:rsidRPr="00000000" w14:paraId="0000038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my_dictionary[“Linda”]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“B”</w:t>
      </w:r>
    </w:p>
    <w:p w:rsidR="00000000" w:rsidDel="00000000" w:rsidP="00000000" w:rsidRDefault="00000000" w:rsidRPr="00000000" w14:paraId="0000038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8D">
      <w:pPr>
        <w:rPr>
          <w:color w:val="313131"/>
          <w:highlight w:val="white"/>
        </w:rPr>
      </w:pPr>
      <w:r w:rsidDel="00000000" w:rsidR="00000000" w:rsidRPr="00000000">
        <w:rPr>
          <w:color w:val="313131"/>
          <w:highlight w:val="white"/>
          <w:rtl w:val="0"/>
        </w:rPr>
        <w:t xml:space="preserve">Add values to a dictionary using the following syntax:</w:t>
      </w:r>
    </w:p>
    <w:p w:rsidR="00000000" w:rsidDel="00000000" w:rsidP="00000000" w:rsidRDefault="00000000" w:rsidRPr="00000000" w14:paraId="0000038E">
      <w:pPr>
        <w:rPr>
          <w:color w:val="313131"/>
          <w:highlight w:val="white"/>
        </w:rPr>
      </w:pPr>
      <w:r w:rsidDel="00000000" w:rsidR="00000000" w:rsidRPr="00000000">
        <w:rPr>
          <w:rtl w:val="0"/>
        </w:rPr>
      </w:r>
    </w:p>
    <w:p w:rsidR="00000000" w:rsidDel="00000000" w:rsidP="00000000" w:rsidRDefault="00000000" w:rsidRPr="00000000" w14:paraId="0000038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dictionary_name[key] = value</w:t>
      </w:r>
    </w:p>
    <w:p w:rsidR="00000000" w:rsidDel="00000000" w:rsidP="00000000" w:rsidRDefault="00000000" w:rsidRPr="00000000" w14:paraId="0000039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1">
      <w:pPr>
        <w:rPr>
          <w:color w:val="313131"/>
          <w:highlight w:val="white"/>
        </w:rPr>
      </w:pPr>
      <w:r w:rsidDel="00000000" w:rsidR="00000000" w:rsidRPr="00000000">
        <w:rPr>
          <w:rFonts w:ascii="Courier New" w:cs="Courier New" w:eastAsia="Courier New" w:hAnsi="Courier New"/>
          <w:color w:val="313131"/>
          <w:highlight w:val="white"/>
          <w:rtl w:val="0"/>
        </w:rPr>
        <w:t xml:space="preserve">my_dictionary[“Stacy”] = “A”     </w:t>
      </w:r>
      <w:r w:rsidDel="00000000" w:rsidR="00000000" w:rsidRPr="00000000">
        <w:rPr>
          <w:color w:val="313131"/>
          <w:highlight w:val="white"/>
          <w:rtl w:val="0"/>
        </w:rPr>
        <w:t xml:space="preserve">- adds entry to the end of </w:t>
      </w:r>
      <w:r w:rsidDel="00000000" w:rsidR="00000000" w:rsidRPr="00000000">
        <w:rPr>
          <w:rFonts w:ascii="Courier New" w:cs="Courier New" w:eastAsia="Courier New" w:hAnsi="Courier New"/>
          <w:color w:val="313131"/>
          <w:highlight w:val="white"/>
          <w:rtl w:val="0"/>
        </w:rPr>
        <w:t xml:space="preserve">my_dictionary</w:t>
      </w:r>
      <w:r w:rsidDel="00000000" w:rsidR="00000000" w:rsidRPr="00000000">
        <w:rPr>
          <w:rtl w:val="0"/>
        </w:rPr>
      </w:r>
    </w:p>
    <w:p w:rsidR="00000000" w:rsidDel="00000000" w:rsidP="00000000" w:rsidRDefault="00000000" w:rsidRPr="00000000" w14:paraId="0000039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3">
      <w:pPr>
        <w:rPr>
          <w:color w:val="313131"/>
          <w:highlight w:val="white"/>
        </w:rPr>
      </w:pPr>
      <w:r w:rsidDel="00000000" w:rsidR="00000000" w:rsidRPr="00000000">
        <w:rPr>
          <w:color w:val="313131"/>
          <w:highlight w:val="white"/>
          <w:rtl w:val="0"/>
        </w:rPr>
        <w:t xml:space="preserve">Check if values are in a dictionary using the following syntax:</w:t>
      </w:r>
    </w:p>
    <w:p w:rsidR="00000000" w:rsidDel="00000000" w:rsidP="00000000" w:rsidRDefault="00000000" w:rsidRPr="00000000" w14:paraId="00000394">
      <w:pPr>
        <w:rPr>
          <w:color w:val="313131"/>
          <w:highlight w:val="white"/>
        </w:rPr>
      </w:pPr>
      <w:r w:rsidDel="00000000" w:rsidR="00000000" w:rsidRPr="00000000">
        <w:rPr>
          <w:rtl w:val="0"/>
        </w:rPr>
      </w:r>
    </w:p>
    <w:p w:rsidR="00000000" w:rsidDel="00000000" w:rsidP="00000000" w:rsidRDefault="00000000" w:rsidRPr="00000000" w14:paraId="00000395">
      <w:pPr>
        <w:rPr>
          <w:color w:val="313131"/>
          <w:highlight w:val="white"/>
        </w:rPr>
      </w:pPr>
      <w:r w:rsidDel="00000000" w:rsidR="00000000" w:rsidRPr="00000000">
        <w:rPr>
          <w:rFonts w:ascii="Courier New" w:cs="Courier New" w:eastAsia="Courier New" w:hAnsi="Courier New"/>
          <w:color w:val="313131"/>
          <w:highlight w:val="white"/>
          <w:rtl w:val="0"/>
        </w:rPr>
        <w:t xml:space="preserve">key in dictionary_name     </w:t>
      </w:r>
      <w:r w:rsidDel="00000000" w:rsidR="00000000" w:rsidRPr="00000000">
        <w:rPr>
          <w:color w:val="313131"/>
          <w:highlight w:val="white"/>
          <w:rtl w:val="0"/>
        </w:rPr>
        <w:t xml:space="preserve">- returns a boolean value</w:t>
      </w:r>
    </w:p>
    <w:p w:rsidR="00000000" w:rsidDel="00000000" w:rsidP="00000000" w:rsidRDefault="00000000" w:rsidRPr="00000000" w14:paraId="00000396">
      <w:pPr>
        <w:rPr>
          <w:color w:val="313131"/>
          <w:highlight w:val="white"/>
        </w:rPr>
      </w:pPr>
      <w:r w:rsidDel="00000000" w:rsidR="00000000" w:rsidRPr="00000000">
        <w:rPr>
          <w:rtl w:val="0"/>
        </w:rPr>
      </w:r>
    </w:p>
    <w:p w:rsidR="00000000" w:rsidDel="00000000" w:rsidP="00000000" w:rsidRDefault="00000000" w:rsidRPr="00000000" w14:paraId="0000039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“Mark” in my_dictionary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True</w:t>
      </w:r>
    </w:p>
    <w:p w:rsidR="00000000" w:rsidDel="00000000" w:rsidP="00000000" w:rsidRDefault="00000000" w:rsidRPr="00000000" w14:paraId="0000039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9">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del</w:t>
      </w:r>
      <w:r w:rsidDel="00000000" w:rsidR="00000000" w:rsidRPr="00000000">
        <w:rPr>
          <w:color w:val="313131"/>
          <w:highlight w:val="white"/>
          <w:rtl w:val="0"/>
        </w:rPr>
        <w:t xml:space="preserve"> keyword to delete entries in dictionary:</w:t>
      </w:r>
    </w:p>
    <w:p w:rsidR="00000000" w:rsidDel="00000000" w:rsidP="00000000" w:rsidRDefault="00000000" w:rsidRPr="00000000" w14:paraId="0000039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B">
      <w:pPr>
        <w:rPr>
          <w:color w:val="313131"/>
          <w:highlight w:val="white"/>
        </w:rPr>
      </w:pPr>
      <w:r w:rsidDel="00000000" w:rsidR="00000000" w:rsidRPr="00000000">
        <w:rPr>
          <w:rFonts w:ascii="Courier New" w:cs="Courier New" w:eastAsia="Courier New" w:hAnsi="Courier New"/>
          <w:color w:val="313131"/>
          <w:highlight w:val="white"/>
          <w:rtl w:val="0"/>
        </w:rPr>
        <w:t xml:space="preserve">del dictionary_name[key]     </w:t>
      </w:r>
      <w:r w:rsidDel="00000000" w:rsidR="00000000" w:rsidRPr="00000000">
        <w:rPr>
          <w:color w:val="313131"/>
          <w:highlight w:val="white"/>
          <w:rtl w:val="0"/>
        </w:rPr>
        <w:t xml:space="preserve">- deletes entry at associated key</w:t>
      </w:r>
    </w:p>
    <w:p w:rsidR="00000000" w:rsidDel="00000000" w:rsidP="00000000" w:rsidRDefault="00000000" w:rsidRPr="00000000" w14:paraId="0000039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del my_dictionary[“Stacy”]</w:t>
      </w:r>
    </w:p>
    <w:p w:rsidR="00000000" w:rsidDel="00000000" w:rsidP="00000000" w:rsidRDefault="00000000" w:rsidRPr="00000000" w14:paraId="0000039E">
      <w:pPr>
        <w:rPr>
          <w:color w:val="313131"/>
          <w:highlight w:val="white"/>
        </w:rPr>
      </w:pPr>
      <w:r w:rsidDel="00000000" w:rsidR="00000000" w:rsidRPr="00000000">
        <w:rPr>
          <w:rtl w:val="0"/>
        </w:rPr>
      </w:r>
    </w:p>
    <w:p w:rsidR="00000000" w:rsidDel="00000000" w:rsidP="00000000" w:rsidRDefault="00000000" w:rsidRPr="00000000" w14:paraId="0000039F">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.keys()</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.values()</w:t>
      </w:r>
      <w:r w:rsidDel="00000000" w:rsidR="00000000" w:rsidRPr="00000000">
        <w:rPr>
          <w:color w:val="313131"/>
          <w:highlight w:val="white"/>
          <w:rtl w:val="0"/>
        </w:rPr>
        <w:t xml:space="preserve"> functions to return a tuple of all the keys or values of a dictionary:</w:t>
      </w:r>
    </w:p>
    <w:p w:rsidR="00000000" w:rsidDel="00000000" w:rsidP="00000000" w:rsidRDefault="00000000" w:rsidRPr="00000000" w14:paraId="000003A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A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my_dictionary.keys()   </w:t>
      </w:r>
    </w:p>
    <w:p w:rsidR="00000000" w:rsidDel="00000000" w:rsidP="00000000" w:rsidRDefault="00000000" w:rsidRPr="00000000" w14:paraId="000003A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A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my_dictionary.values()</w:t>
      </w:r>
    </w:p>
    <w:p w:rsidR="00000000" w:rsidDel="00000000" w:rsidP="00000000" w:rsidRDefault="00000000" w:rsidRPr="00000000" w14:paraId="000003A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A5">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.get()</w:t>
      </w:r>
      <w:r w:rsidDel="00000000" w:rsidR="00000000" w:rsidRPr="00000000">
        <w:rPr>
          <w:color w:val="313131"/>
          <w:highlight w:val="white"/>
          <w:rtl w:val="0"/>
        </w:rPr>
        <w:t xml:space="preserve"> function to “safely” access the values of keys in a dictionary. If in the event the desired key is not in the dictionary, the </w:t>
      </w:r>
      <w:r w:rsidDel="00000000" w:rsidR="00000000" w:rsidRPr="00000000">
        <w:rPr>
          <w:rFonts w:ascii="Courier New" w:cs="Courier New" w:eastAsia="Courier New" w:hAnsi="Courier New"/>
          <w:color w:val="313131"/>
          <w:highlight w:val="white"/>
          <w:rtl w:val="0"/>
        </w:rPr>
        <w:t xml:space="preserve">.get()</w:t>
      </w:r>
      <w:r w:rsidDel="00000000" w:rsidR="00000000" w:rsidRPr="00000000">
        <w:rPr>
          <w:color w:val="313131"/>
          <w:highlight w:val="white"/>
          <w:rtl w:val="0"/>
        </w:rPr>
        <w:t xml:space="preserve"> operator will not throw an error but rather return its second argument:</w:t>
      </w:r>
    </w:p>
    <w:p w:rsidR="00000000" w:rsidDel="00000000" w:rsidP="00000000" w:rsidRDefault="00000000" w:rsidRPr="00000000" w14:paraId="000003A6">
      <w:pPr>
        <w:rPr>
          <w:color w:val="313131"/>
          <w:highlight w:val="white"/>
        </w:rPr>
      </w:pPr>
      <w:r w:rsidDel="00000000" w:rsidR="00000000" w:rsidRPr="00000000">
        <w:rPr>
          <w:rtl w:val="0"/>
        </w:rPr>
      </w:r>
    </w:p>
    <w:p w:rsidR="00000000" w:rsidDel="00000000" w:rsidP="00000000" w:rsidRDefault="00000000" w:rsidRPr="00000000" w14:paraId="000003A7">
      <w:pPr>
        <w:rPr>
          <w:color w:val="313131"/>
          <w:highlight w:val="white"/>
        </w:rPr>
      </w:pPr>
      <w:r w:rsidDel="00000000" w:rsidR="00000000" w:rsidRPr="00000000">
        <w:rPr>
          <w:rFonts w:ascii="Courier New" w:cs="Courier New" w:eastAsia="Courier New" w:hAnsi="Courier New"/>
          <w:color w:val="313131"/>
          <w:highlight w:val="white"/>
          <w:rtl w:val="0"/>
        </w:rPr>
        <w:t xml:space="preserve">my_dictionary.get(“a”, “Key not found!”)</w:t>
      </w:r>
      <w:r w:rsidDel="00000000" w:rsidR="00000000" w:rsidRPr="00000000">
        <w:rPr>
          <w:rtl w:val="0"/>
        </w:rPr>
      </w:r>
    </w:p>
    <w:p w:rsidR="00000000" w:rsidDel="00000000" w:rsidP="00000000" w:rsidRDefault="00000000" w:rsidRPr="00000000" w14:paraId="000003A8">
      <w:pPr>
        <w:rPr>
          <w:color w:val="313131"/>
          <w:highlight w:val="white"/>
        </w:rPr>
      </w:pPr>
      <w:r w:rsidDel="00000000" w:rsidR="00000000" w:rsidRPr="00000000">
        <w:rPr>
          <w:rtl w:val="0"/>
        </w:rPr>
      </w:r>
    </w:p>
    <w:p w:rsidR="00000000" w:rsidDel="00000000" w:rsidP="00000000" w:rsidRDefault="00000000" w:rsidRPr="00000000" w14:paraId="000003A9">
      <w:pPr>
        <w:rPr>
          <w:color w:val="313131"/>
          <w:highlight w:val="white"/>
        </w:rPr>
      </w:pPr>
      <w:r w:rsidDel="00000000" w:rsidR="00000000" w:rsidRPr="00000000">
        <w:rPr>
          <w:color w:val="313131"/>
          <w:highlight w:val="white"/>
          <w:rtl w:val="0"/>
        </w:rPr>
        <w:t xml:space="preserve">In dictionaries, values can be both mutable and immutable, ranging from anything such as integers to strings to functions and even other dictionaries. Values can also be duplicates.</w:t>
      </w:r>
    </w:p>
    <w:p w:rsidR="00000000" w:rsidDel="00000000" w:rsidP="00000000" w:rsidRDefault="00000000" w:rsidRPr="00000000" w14:paraId="000003AA">
      <w:pPr>
        <w:rPr>
          <w:color w:val="313131"/>
          <w:highlight w:val="white"/>
        </w:rPr>
      </w:pPr>
      <w:r w:rsidDel="00000000" w:rsidR="00000000" w:rsidRPr="00000000">
        <w:rPr>
          <w:rtl w:val="0"/>
        </w:rPr>
      </w:r>
    </w:p>
    <w:p w:rsidR="00000000" w:rsidDel="00000000" w:rsidP="00000000" w:rsidRDefault="00000000" w:rsidRPr="00000000" w14:paraId="000003AB">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.copy()</w:t>
      </w:r>
      <w:r w:rsidDel="00000000" w:rsidR="00000000" w:rsidRPr="00000000">
        <w:rPr>
          <w:color w:val="313131"/>
          <w:highlight w:val="white"/>
          <w:rtl w:val="0"/>
        </w:rPr>
        <w:t xml:space="preserve"> function to return a copy of a dictionary:</w:t>
      </w:r>
    </w:p>
    <w:p w:rsidR="00000000" w:rsidDel="00000000" w:rsidP="00000000" w:rsidRDefault="00000000" w:rsidRPr="00000000" w14:paraId="000003AC">
      <w:pPr>
        <w:rPr>
          <w:color w:val="313131"/>
          <w:highlight w:val="white"/>
        </w:rPr>
      </w:pPr>
      <w:r w:rsidDel="00000000" w:rsidR="00000000" w:rsidRPr="00000000">
        <w:rPr>
          <w:rtl w:val="0"/>
        </w:rPr>
      </w:r>
    </w:p>
    <w:p w:rsidR="00000000" w:rsidDel="00000000" w:rsidP="00000000" w:rsidRDefault="00000000" w:rsidRPr="00000000" w14:paraId="000003A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another_dictionary = my_dictionary.copy()</w:t>
      </w:r>
    </w:p>
    <w:p w:rsidR="00000000" w:rsidDel="00000000" w:rsidP="00000000" w:rsidRDefault="00000000" w:rsidRPr="00000000" w14:paraId="000003AE">
      <w:pPr>
        <w:rPr>
          <w:color w:val="313131"/>
          <w:highlight w:val="white"/>
        </w:rPr>
      </w:pPr>
      <w:r w:rsidDel="00000000" w:rsidR="00000000" w:rsidRPr="00000000">
        <w:rPr>
          <w:rtl w:val="0"/>
        </w:rPr>
      </w:r>
    </w:p>
    <w:p w:rsidR="00000000" w:rsidDel="00000000" w:rsidP="00000000" w:rsidRDefault="00000000" w:rsidRPr="00000000" w14:paraId="000003AF">
      <w:pPr>
        <w:rPr>
          <w:color w:val="313131"/>
          <w:highlight w:val="white"/>
        </w:rPr>
      </w:pPr>
      <w:r w:rsidDel="00000000" w:rsidR="00000000" w:rsidRPr="00000000">
        <w:rPr>
          <w:color w:val="313131"/>
          <w:highlight w:val="white"/>
          <w:rtl w:val="0"/>
        </w:rPr>
        <w:t xml:space="preserve">In dictionaries, keys have to be unique and can only be immutable (more accurately </w:t>
      </w:r>
      <w:r w:rsidDel="00000000" w:rsidR="00000000" w:rsidRPr="00000000">
        <w:rPr>
          <w:i w:val="1"/>
          <w:color w:val="313131"/>
          <w:highlight w:val="white"/>
          <w:rtl w:val="0"/>
        </w:rPr>
        <w:t xml:space="preserve">hashable</w:t>
      </w:r>
      <w:r w:rsidDel="00000000" w:rsidR="00000000" w:rsidRPr="00000000">
        <w:rPr>
          <w:color w:val="313131"/>
          <w:highlight w:val="white"/>
          <w:rtl w:val="0"/>
        </w:rPr>
        <w:t xml:space="preserve">) types such as strings or tuples. A single dictionary can contain various types of keys in any particular order.</w:t>
      </w:r>
    </w:p>
    <w:p w:rsidR="00000000" w:rsidDel="00000000" w:rsidP="00000000" w:rsidRDefault="00000000" w:rsidRPr="00000000" w14:paraId="000003B0">
      <w:pPr>
        <w:rPr>
          <w:color w:val="313131"/>
          <w:highlight w:val="white"/>
        </w:rPr>
      </w:pPr>
      <w:r w:rsidDel="00000000" w:rsidR="00000000" w:rsidRPr="00000000">
        <w:rPr>
          <w:rtl w:val="0"/>
        </w:rPr>
      </w:r>
    </w:p>
    <w:p w:rsidR="00000000" w:rsidDel="00000000" w:rsidP="00000000" w:rsidRDefault="00000000" w:rsidRPr="00000000" w14:paraId="000003B1">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global</w:t>
      </w:r>
      <w:r w:rsidDel="00000000" w:rsidR="00000000" w:rsidRPr="00000000">
        <w:rPr>
          <w:color w:val="313131"/>
          <w:highlight w:val="white"/>
          <w:rtl w:val="0"/>
        </w:rPr>
        <w:t xml:space="preserve"> keyword is useful for creating variables within functions that can be accessed outside the scope of those functions:</w:t>
      </w:r>
    </w:p>
    <w:p w:rsidR="00000000" w:rsidDel="00000000" w:rsidP="00000000" w:rsidRDefault="00000000" w:rsidRPr="00000000" w14:paraId="000003B2">
      <w:pPr>
        <w:rPr>
          <w:color w:val="313131"/>
          <w:highlight w:val="white"/>
        </w:rPr>
      </w:pPr>
      <w:r w:rsidDel="00000000" w:rsidR="00000000" w:rsidRPr="00000000">
        <w:rPr>
          <w:rtl w:val="0"/>
        </w:rPr>
      </w:r>
    </w:p>
    <w:p w:rsidR="00000000" w:rsidDel="00000000" w:rsidP="00000000" w:rsidRDefault="00000000" w:rsidRPr="00000000" w14:paraId="000003B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a_function:</w:t>
      </w:r>
    </w:p>
    <w:p w:rsidR="00000000" w:rsidDel="00000000" w:rsidP="00000000" w:rsidRDefault="00000000" w:rsidRPr="00000000" w14:paraId="000003B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global count</w:t>
      </w:r>
    </w:p>
    <w:p w:rsidR="00000000" w:rsidDel="00000000" w:rsidP="00000000" w:rsidRDefault="00000000" w:rsidRPr="00000000" w14:paraId="000003B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count = 0</w:t>
      </w:r>
    </w:p>
    <w:p w:rsidR="00000000" w:rsidDel="00000000" w:rsidP="00000000" w:rsidRDefault="00000000" w:rsidRPr="00000000" w14:paraId="000003B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B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x in range(10):</w:t>
      </w:r>
    </w:p>
    <w:p w:rsidR="00000000" w:rsidDel="00000000" w:rsidP="00000000" w:rsidRDefault="00000000" w:rsidRPr="00000000" w14:paraId="000003B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3B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count += 1</w:t>
      </w:r>
    </w:p>
    <w:p w:rsidR="00000000" w:rsidDel="00000000" w:rsidP="00000000" w:rsidRDefault="00000000" w:rsidRPr="00000000" w14:paraId="000003B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B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print(count)</w:t>
      </w:r>
    </w:p>
    <w:p w:rsidR="00000000" w:rsidDel="00000000" w:rsidP="00000000" w:rsidRDefault="00000000" w:rsidRPr="00000000" w14:paraId="000003BC">
      <w:pPr>
        <w:rPr>
          <w:color w:val="313131"/>
          <w:highlight w:val="white"/>
        </w:rPr>
      </w:pPr>
      <w:r w:rsidDel="00000000" w:rsidR="00000000" w:rsidRPr="00000000">
        <w:rPr>
          <w:rtl w:val="0"/>
        </w:rPr>
      </w:r>
    </w:p>
    <w:p w:rsidR="00000000" w:rsidDel="00000000" w:rsidP="00000000" w:rsidRDefault="00000000" w:rsidRPr="00000000" w14:paraId="000003BD">
      <w:pPr>
        <w:rPr>
          <w:color w:val="313131"/>
          <w:highlight w:val="white"/>
        </w:rPr>
      </w:pPr>
      <w:r w:rsidDel="00000000" w:rsidR="00000000" w:rsidRPr="00000000">
        <w:rPr>
          <w:color w:val="313131"/>
          <w:highlight w:val="white"/>
          <w:rtl w:val="0"/>
        </w:rPr>
        <w:t xml:space="preserve">In the above </w:t>
      </w:r>
      <w:r w:rsidDel="00000000" w:rsidR="00000000" w:rsidRPr="00000000">
        <w:rPr>
          <w:color w:val="313131"/>
          <w:highlight w:val="white"/>
          <w:rtl w:val="0"/>
        </w:rPr>
        <w:t xml:space="preserve">example</w:t>
      </w:r>
      <w:r w:rsidDel="00000000" w:rsidR="00000000" w:rsidRPr="00000000">
        <w:rPr>
          <w:color w:val="313131"/>
          <w:highlight w:val="white"/>
          <w:rtl w:val="0"/>
        </w:rPr>
        <w:t xml:space="preserve">, the variable </w:t>
      </w:r>
      <w:r w:rsidDel="00000000" w:rsidR="00000000" w:rsidRPr="00000000">
        <w:rPr>
          <w:rFonts w:ascii="Courier New" w:cs="Courier New" w:eastAsia="Courier New" w:hAnsi="Courier New"/>
          <w:color w:val="313131"/>
          <w:highlight w:val="white"/>
          <w:rtl w:val="0"/>
        </w:rPr>
        <w:t xml:space="preserve">count</w:t>
      </w:r>
      <w:r w:rsidDel="00000000" w:rsidR="00000000" w:rsidRPr="00000000">
        <w:rPr>
          <w:color w:val="313131"/>
          <w:highlight w:val="white"/>
          <w:rtl w:val="0"/>
        </w:rPr>
        <w:t xml:space="preserve"> can be accessed out of the function </w:t>
      </w:r>
      <w:r w:rsidDel="00000000" w:rsidR="00000000" w:rsidRPr="00000000">
        <w:rPr>
          <w:rFonts w:ascii="Courier New" w:cs="Courier New" w:eastAsia="Courier New" w:hAnsi="Courier New"/>
          <w:color w:val="313131"/>
          <w:highlight w:val="white"/>
          <w:rtl w:val="0"/>
        </w:rPr>
        <w:t xml:space="preserve">a_function</w:t>
      </w:r>
      <w:r w:rsidDel="00000000" w:rsidR="00000000" w:rsidRPr="00000000">
        <w:rPr>
          <w:color w:val="313131"/>
          <w:highlight w:val="white"/>
          <w:rtl w:val="0"/>
        </w:rPr>
        <w:t xml:space="preserve"> since it was declared as a global variable.</w:t>
      </w:r>
    </w:p>
    <w:p w:rsidR="00000000" w:rsidDel="00000000" w:rsidP="00000000" w:rsidRDefault="00000000" w:rsidRPr="00000000" w14:paraId="000003BE">
      <w:pPr>
        <w:rPr>
          <w:color w:val="313131"/>
          <w:highlight w:val="white"/>
        </w:rPr>
      </w:pPr>
      <w:r w:rsidDel="00000000" w:rsidR="00000000" w:rsidRPr="00000000">
        <w:rPr>
          <w:rtl w:val="0"/>
        </w:rPr>
      </w:r>
    </w:p>
    <w:p w:rsidR="00000000" w:rsidDel="00000000" w:rsidP="00000000" w:rsidRDefault="00000000" w:rsidRPr="00000000" w14:paraId="000003BF">
      <w:pPr>
        <w:rPr>
          <w:color w:val="313131"/>
          <w:highlight w:val="white"/>
        </w:rPr>
      </w:pPr>
      <w:r w:rsidDel="00000000" w:rsidR="00000000" w:rsidRPr="00000000">
        <w:rPr>
          <w:color w:val="313131"/>
          <w:highlight w:val="white"/>
          <w:rtl w:val="0"/>
        </w:rPr>
        <w:t xml:space="preserve">Although global variables are helpful in some instances, they are generally avoided unless they are necessary or particularly helpful because they can easily complicate things.</w:t>
      </w:r>
    </w:p>
    <w:p w:rsidR="00000000" w:rsidDel="00000000" w:rsidP="00000000" w:rsidRDefault="00000000" w:rsidRPr="00000000" w14:paraId="000003C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Pr>
        <w:drawing>
          <wp:inline distB="114300" distT="114300" distL="114300" distR="114300">
            <wp:extent cx="5943600" cy="29210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B">
      <w:pPr>
        <w:pStyle w:val="Heading2"/>
        <w:rPr>
          <w:sz w:val="36"/>
          <w:szCs w:val="36"/>
        </w:rPr>
      </w:pPr>
      <w:bookmarkStart w:colFirst="0" w:colLast="0" w:name="_mt8dkxaa1wyh" w:id="16"/>
      <w:bookmarkEnd w:id="16"/>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2"/>
        <w:rPr>
          <w:rFonts w:ascii="Comfortaa" w:cs="Comfortaa" w:eastAsia="Comfortaa" w:hAnsi="Comfortaa"/>
          <w:b w:val="1"/>
          <w:color w:val="313131"/>
          <w:sz w:val="36"/>
          <w:szCs w:val="36"/>
          <w:highlight w:val="white"/>
        </w:rPr>
      </w:pPr>
      <w:bookmarkStart w:colFirst="0" w:colLast="0" w:name="_y47e15l45u5j" w:id="17"/>
      <w:bookmarkEnd w:id="17"/>
      <w:r w:rsidDel="00000000" w:rsidR="00000000" w:rsidRPr="00000000">
        <w:rPr>
          <w:rFonts w:ascii="Comfortaa" w:cs="Comfortaa" w:eastAsia="Comfortaa" w:hAnsi="Comfortaa"/>
          <w:b w:val="1"/>
          <w:sz w:val="36"/>
          <w:szCs w:val="36"/>
          <w:rtl w:val="0"/>
        </w:rPr>
        <w:t xml:space="preserve">WEEK 4</w:t>
      </w:r>
      <w:r w:rsidDel="00000000" w:rsidR="00000000" w:rsidRPr="00000000">
        <w:rPr>
          <w:rtl w:val="0"/>
        </w:rPr>
      </w:r>
    </w:p>
    <w:bookmarkStart w:colFirst="0" w:colLast="0" w:name="silg7jaufg7" w:id="18"/>
    <w:bookmarkEnd w:id="18"/>
    <w:p w:rsidR="00000000" w:rsidDel="00000000" w:rsidP="00000000" w:rsidRDefault="00000000" w:rsidRPr="00000000" w14:paraId="000003D8">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Debugging</w:t>
      </w:r>
      <w:r w:rsidDel="00000000" w:rsidR="00000000" w:rsidRPr="00000000">
        <w:rPr>
          <w:rtl w:val="0"/>
        </w:rPr>
      </w:r>
    </w:p>
    <w:p w:rsidR="00000000" w:rsidDel="00000000" w:rsidP="00000000" w:rsidRDefault="00000000" w:rsidRPr="00000000" w14:paraId="000003D9">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A">
      <w:pPr>
        <w:rPr>
          <w:color w:val="313131"/>
          <w:highlight w:val="white"/>
        </w:rPr>
      </w:pPr>
      <w:r w:rsidDel="00000000" w:rsidR="00000000" w:rsidRPr="00000000">
        <w:rPr>
          <w:rtl w:val="0"/>
        </w:rPr>
      </w:r>
    </w:p>
    <w:p w:rsidR="00000000" w:rsidDel="00000000" w:rsidP="00000000" w:rsidRDefault="00000000" w:rsidRPr="00000000" w14:paraId="000003DB">
      <w:pPr>
        <w:rPr>
          <w:color w:val="313131"/>
          <w:highlight w:val="white"/>
        </w:rPr>
      </w:pPr>
      <w:r w:rsidDel="00000000" w:rsidR="00000000" w:rsidRPr="00000000">
        <w:rPr>
          <w:b w:val="1"/>
          <w:color w:val="313131"/>
          <w:highlight w:val="white"/>
          <w:rtl w:val="0"/>
        </w:rPr>
        <w:t xml:space="preserve">Debugging</w:t>
      </w:r>
      <w:r w:rsidDel="00000000" w:rsidR="00000000" w:rsidRPr="00000000">
        <w:rPr>
          <w:color w:val="313131"/>
          <w:highlight w:val="white"/>
          <w:rtl w:val="0"/>
        </w:rPr>
        <w:t xml:space="preserve"> is the process of finding and removing mistakes (or, “bugs”) in code. There are various ways to go about debugging, such as by studying the events that led up to an error, purposely attempting to “break” a program in order to identify potential weaknesses, or by simply practicing </w:t>
      </w:r>
      <w:r w:rsidDel="00000000" w:rsidR="00000000" w:rsidRPr="00000000">
        <w:rPr>
          <w:b w:val="1"/>
          <w:color w:val="313131"/>
          <w:highlight w:val="white"/>
          <w:rtl w:val="0"/>
        </w:rPr>
        <w:t xml:space="preserve">defensive programming</w:t>
      </w:r>
      <w:r w:rsidDel="00000000" w:rsidR="00000000" w:rsidRPr="00000000">
        <w:rPr>
          <w:color w:val="313131"/>
          <w:highlight w:val="white"/>
          <w:rtl w:val="0"/>
        </w:rPr>
        <w:t xml:space="preserve"> to make debugging easier in the first place. </w:t>
      </w:r>
    </w:p>
    <w:p w:rsidR="00000000" w:rsidDel="00000000" w:rsidP="00000000" w:rsidRDefault="00000000" w:rsidRPr="00000000" w14:paraId="000003DC">
      <w:pPr>
        <w:rPr>
          <w:color w:val="313131"/>
          <w:highlight w:val="white"/>
        </w:rPr>
      </w:pPr>
      <w:r w:rsidDel="00000000" w:rsidR="00000000" w:rsidRPr="00000000">
        <w:rPr>
          <w:rtl w:val="0"/>
        </w:rPr>
      </w:r>
    </w:p>
    <w:p w:rsidR="00000000" w:rsidDel="00000000" w:rsidP="00000000" w:rsidRDefault="00000000" w:rsidRPr="00000000" w14:paraId="000003DD">
      <w:pPr>
        <w:rPr>
          <w:color w:val="313131"/>
          <w:highlight w:val="white"/>
        </w:rPr>
      </w:pPr>
      <w:r w:rsidDel="00000000" w:rsidR="00000000" w:rsidRPr="00000000">
        <w:rPr>
          <w:i w:val="1"/>
          <w:color w:val="313131"/>
          <w:highlight w:val="white"/>
          <w:rtl w:val="0"/>
        </w:rPr>
        <w:t xml:space="preserve">Defensive programming</w:t>
      </w:r>
      <w:r w:rsidDel="00000000" w:rsidR="00000000" w:rsidRPr="00000000">
        <w:rPr>
          <w:color w:val="313131"/>
          <w:highlight w:val="white"/>
          <w:rtl w:val="0"/>
        </w:rPr>
        <w:t xml:space="preserve"> is writing code in such a way as to make debugging easier and less complicated. Common practices in defensive programming include including docstrings when writing functions, breaking down projects into modules, and specifying the expected inputs, outputs, and results of modules.</w:t>
      </w:r>
    </w:p>
    <w:p w:rsidR="00000000" w:rsidDel="00000000" w:rsidP="00000000" w:rsidRDefault="00000000" w:rsidRPr="00000000" w14:paraId="000003DE">
      <w:pPr>
        <w:rPr>
          <w:color w:val="313131"/>
          <w:highlight w:val="white"/>
        </w:rPr>
      </w:pPr>
      <w:r w:rsidDel="00000000" w:rsidR="00000000" w:rsidRPr="00000000">
        <w:rPr>
          <w:rtl w:val="0"/>
        </w:rPr>
      </w:r>
    </w:p>
    <w:p w:rsidR="00000000" w:rsidDel="00000000" w:rsidP="00000000" w:rsidRDefault="00000000" w:rsidRPr="00000000" w14:paraId="000003DF">
      <w:pPr>
        <w:rPr>
          <w:color w:val="313131"/>
          <w:highlight w:val="white"/>
        </w:rPr>
      </w:pPr>
      <w:r w:rsidDel="00000000" w:rsidR="00000000" w:rsidRPr="00000000">
        <w:rPr>
          <w:color w:val="313131"/>
          <w:highlight w:val="white"/>
          <w:rtl w:val="0"/>
        </w:rPr>
        <w:t xml:space="preserve">There are several different types of testing when looking for bugs in code:</w:t>
      </w:r>
    </w:p>
    <w:p w:rsidR="00000000" w:rsidDel="00000000" w:rsidP="00000000" w:rsidRDefault="00000000" w:rsidRPr="00000000" w14:paraId="000003E0">
      <w:pPr>
        <w:rPr>
          <w:color w:val="313131"/>
          <w:highlight w:val="white"/>
        </w:rPr>
      </w:pPr>
      <w:r w:rsidDel="00000000" w:rsidR="00000000" w:rsidRPr="00000000">
        <w:rPr>
          <w:rtl w:val="0"/>
        </w:rPr>
      </w:r>
    </w:p>
    <w:p w:rsidR="00000000" w:rsidDel="00000000" w:rsidP="00000000" w:rsidRDefault="00000000" w:rsidRPr="00000000" w14:paraId="000003E1">
      <w:pPr>
        <w:numPr>
          <w:ilvl w:val="0"/>
          <w:numId w:val="27"/>
        </w:numPr>
        <w:ind w:left="720" w:hanging="360"/>
        <w:rPr>
          <w:b w:val="1"/>
          <w:color w:val="313131"/>
          <w:highlight w:val="white"/>
        </w:rPr>
      </w:pPr>
      <w:r w:rsidDel="00000000" w:rsidR="00000000" w:rsidRPr="00000000">
        <w:rPr>
          <w:b w:val="1"/>
          <w:color w:val="313131"/>
          <w:highlight w:val="white"/>
          <w:rtl w:val="0"/>
        </w:rPr>
        <w:t xml:space="preserve">Unit testing </w:t>
      </w:r>
      <w:r w:rsidDel="00000000" w:rsidR="00000000" w:rsidRPr="00000000">
        <w:rPr>
          <w:color w:val="313131"/>
          <w:highlight w:val="white"/>
          <w:rtl w:val="0"/>
        </w:rPr>
        <w:t xml:space="preserve">is making sure each component of a program works correctly by individually testing each function or module of a project.</w:t>
      </w:r>
      <w:r w:rsidDel="00000000" w:rsidR="00000000" w:rsidRPr="00000000">
        <w:rPr>
          <w:rtl w:val="0"/>
        </w:rPr>
      </w:r>
    </w:p>
    <w:p w:rsidR="00000000" w:rsidDel="00000000" w:rsidP="00000000" w:rsidRDefault="00000000" w:rsidRPr="00000000" w14:paraId="000003E2">
      <w:pPr>
        <w:numPr>
          <w:ilvl w:val="0"/>
          <w:numId w:val="27"/>
        </w:numPr>
        <w:ind w:left="720" w:hanging="360"/>
        <w:rPr>
          <w:b w:val="1"/>
          <w:color w:val="313131"/>
          <w:highlight w:val="white"/>
        </w:rPr>
      </w:pPr>
      <w:r w:rsidDel="00000000" w:rsidR="00000000" w:rsidRPr="00000000">
        <w:rPr>
          <w:b w:val="1"/>
          <w:color w:val="313131"/>
          <w:highlight w:val="white"/>
          <w:rtl w:val="0"/>
        </w:rPr>
        <w:t xml:space="preserve">Regression testing</w:t>
      </w:r>
      <w:r w:rsidDel="00000000" w:rsidR="00000000" w:rsidRPr="00000000">
        <w:rPr>
          <w:color w:val="313131"/>
          <w:highlight w:val="white"/>
          <w:rtl w:val="0"/>
        </w:rPr>
        <w:t xml:space="preserve"> is rechecking a piece of code after fixing a bug to ensure that the bug has been fixed and no additional bugs have been introduced in the process.</w:t>
      </w:r>
      <w:r w:rsidDel="00000000" w:rsidR="00000000" w:rsidRPr="00000000">
        <w:rPr>
          <w:rtl w:val="0"/>
        </w:rPr>
      </w:r>
    </w:p>
    <w:p w:rsidR="00000000" w:rsidDel="00000000" w:rsidP="00000000" w:rsidRDefault="00000000" w:rsidRPr="00000000" w14:paraId="000003E3">
      <w:pPr>
        <w:numPr>
          <w:ilvl w:val="0"/>
          <w:numId w:val="27"/>
        </w:numPr>
        <w:ind w:left="720" w:hanging="360"/>
        <w:rPr>
          <w:b w:val="1"/>
          <w:color w:val="313131"/>
          <w:highlight w:val="white"/>
        </w:rPr>
      </w:pPr>
      <w:r w:rsidDel="00000000" w:rsidR="00000000" w:rsidRPr="00000000">
        <w:rPr>
          <w:b w:val="1"/>
          <w:color w:val="313131"/>
          <w:highlight w:val="white"/>
          <w:rtl w:val="0"/>
        </w:rPr>
        <w:t xml:space="preserve">Integration testing </w:t>
      </w:r>
      <w:r w:rsidDel="00000000" w:rsidR="00000000" w:rsidRPr="00000000">
        <w:rPr>
          <w:color w:val="313131"/>
          <w:highlight w:val="white"/>
          <w:rtl w:val="0"/>
        </w:rPr>
        <w:t xml:space="preserve">is making sure the entire program works as a whole by testing the entire program (as opposed to unit testing).</w:t>
      </w:r>
      <w:r w:rsidDel="00000000" w:rsidR="00000000" w:rsidRPr="00000000">
        <w:rPr>
          <w:rtl w:val="0"/>
        </w:rPr>
      </w:r>
    </w:p>
    <w:p w:rsidR="00000000" w:rsidDel="00000000" w:rsidP="00000000" w:rsidRDefault="00000000" w:rsidRPr="00000000" w14:paraId="000003E4">
      <w:pPr>
        <w:numPr>
          <w:ilvl w:val="0"/>
          <w:numId w:val="27"/>
        </w:numPr>
        <w:ind w:left="720" w:hanging="360"/>
        <w:rPr>
          <w:b w:val="1"/>
          <w:color w:val="313131"/>
          <w:highlight w:val="white"/>
        </w:rPr>
      </w:pPr>
      <w:r w:rsidDel="00000000" w:rsidR="00000000" w:rsidRPr="00000000">
        <w:rPr>
          <w:b w:val="1"/>
          <w:color w:val="313131"/>
          <w:highlight w:val="white"/>
          <w:rtl w:val="0"/>
        </w:rPr>
        <w:t xml:space="preserve">Black box testing </w:t>
      </w:r>
      <w:r w:rsidDel="00000000" w:rsidR="00000000" w:rsidRPr="00000000">
        <w:rPr>
          <w:color w:val="313131"/>
          <w:highlight w:val="white"/>
          <w:rtl w:val="0"/>
        </w:rPr>
        <w:t xml:space="preserve">is an approach to testing that doesn’t require knowledge of how the function being tested was written. Rather, it is checking the function using different test cases based on the expected input(s), output(s), and result(s) of the function (natural partitions).</w:t>
      </w:r>
      <w:r w:rsidDel="00000000" w:rsidR="00000000" w:rsidRPr="00000000">
        <w:rPr>
          <w:rtl w:val="0"/>
        </w:rPr>
      </w:r>
    </w:p>
    <w:p w:rsidR="00000000" w:rsidDel="00000000" w:rsidP="00000000" w:rsidRDefault="00000000" w:rsidRPr="00000000" w14:paraId="000003E5">
      <w:pPr>
        <w:numPr>
          <w:ilvl w:val="0"/>
          <w:numId w:val="27"/>
        </w:numPr>
        <w:ind w:left="720" w:hanging="360"/>
        <w:rPr>
          <w:b w:val="1"/>
          <w:color w:val="313131"/>
          <w:highlight w:val="white"/>
        </w:rPr>
      </w:pPr>
      <w:r w:rsidDel="00000000" w:rsidR="00000000" w:rsidRPr="00000000">
        <w:rPr>
          <w:b w:val="1"/>
          <w:color w:val="313131"/>
          <w:highlight w:val="white"/>
          <w:rtl w:val="0"/>
        </w:rPr>
        <w:t xml:space="preserve">Glass box testing </w:t>
      </w:r>
      <w:r w:rsidDel="00000000" w:rsidR="00000000" w:rsidRPr="00000000">
        <w:rPr>
          <w:color w:val="313131"/>
          <w:highlight w:val="white"/>
          <w:rtl w:val="0"/>
        </w:rPr>
        <w:t xml:space="preserve">is an approach to testing that checks a function by using different test cases based on how the function was written. It attempts to use as many test cases as necessary to check every potential path of the function (such as by exercising each branch of a conditional or running multiple variations of a loop in a function). Testing every potential path of a function may not always be possible, however, such as is the case with recursive functions, which may have a wide range of potential paths.</w:t>
      </w:r>
      <w:r w:rsidDel="00000000" w:rsidR="00000000" w:rsidRPr="00000000">
        <w:rPr>
          <w:rtl w:val="0"/>
        </w:rPr>
      </w:r>
    </w:p>
    <w:p w:rsidR="00000000" w:rsidDel="00000000" w:rsidP="00000000" w:rsidRDefault="00000000" w:rsidRPr="00000000" w14:paraId="000003E6">
      <w:pPr>
        <w:rPr>
          <w:color w:val="313131"/>
          <w:highlight w:val="white"/>
        </w:rPr>
      </w:pPr>
      <w:r w:rsidDel="00000000" w:rsidR="00000000" w:rsidRPr="00000000">
        <w:rPr>
          <w:rtl w:val="0"/>
        </w:rPr>
      </w:r>
    </w:p>
    <w:p w:rsidR="00000000" w:rsidDel="00000000" w:rsidP="00000000" w:rsidRDefault="00000000" w:rsidRPr="00000000" w14:paraId="000003E7">
      <w:pPr>
        <w:rPr>
          <w:color w:val="313131"/>
          <w:highlight w:val="white"/>
        </w:rPr>
      </w:pPr>
      <w:r w:rsidDel="00000000" w:rsidR="00000000" w:rsidRPr="00000000">
        <w:rPr>
          <w:b w:val="1"/>
          <w:color w:val="313131"/>
          <w:highlight w:val="white"/>
          <w:rtl w:val="0"/>
        </w:rPr>
        <w:t xml:space="preserve">Natural partitions </w:t>
      </w:r>
      <w:r w:rsidDel="00000000" w:rsidR="00000000" w:rsidRPr="00000000">
        <w:rPr>
          <w:color w:val="313131"/>
          <w:highlight w:val="white"/>
          <w:rtl w:val="0"/>
        </w:rPr>
        <w:t xml:space="preserve">are test cases that intuitively check a function for different test cases based on what the function does. For instance, the natural partitions for a function that calculates the absolute values of integers may be: 0, 1, n &lt; 0, n &gt; 0 (which are test cases designed to check the functionality of a function). </w:t>
      </w:r>
    </w:p>
    <w:p w:rsidR="00000000" w:rsidDel="00000000" w:rsidP="00000000" w:rsidRDefault="00000000" w:rsidRPr="00000000" w14:paraId="000003E8">
      <w:pPr>
        <w:rPr>
          <w:color w:val="313131"/>
          <w:highlight w:val="white"/>
        </w:rPr>
      </w:pPr>
      <w:r w:rsidDel="00000000" w:rsidR="00000000" w:rsidRPr="00000000">
        <w:rPr>
          <w:rtl w:val="0"/>
        </w:rPr>
      </w:r>
    </w:p>
    <w:p w:rsidR="00000000" w:rsidDel="00000000" w:rsidP="00000000" w:rsidRDefault="00000000" w:rsidRPr="00000000" w14:paraId="000003E9">
      <w:pPr>
        <w:rPr>
          <w:color w:val="313131"/>
          <w:highlight w:val="white"/>
        </w:rPr>
      </w:pPr>
      <w:r w:rsidDel="00000000" w:rsidR="00000000" w:rsidRPr="00000000">
        <w:rPr>
          <w:color w:val="313131"/>
          <w:highlight w:val="white"/>
          <w:rtl w:val="0"/>
        </w:rPr>
        <w:t xml:space="preserve">If no natural partitions are known, </w:t>
      </w:r>
      <w:r w:rsidDel="00000000" w:rsidR="00000000" w:rsidRPr="00000000">
        <w:rPr>
          <w:b w:val="1"/>
          <w:color w:val="313131"/>
          <w:highlight w:val="white"/>
          <w:rtl w:val="0"/>
        </w:rPr>
        <w:t xml:space="preserve">random testing</w:t>
      </w:r>
      <w:r w:rsidDel="00000000" w:rsidR="00000000" w:rsidRPr="00000000">
        <w:rPr>
          <w:color w:val="313131"/>
          <w:highlight w:val="white"/>
          <w:rtl w:val="0"/>
        </w:rPr>
        <w:t xml:space="preserve"> (simply providing random inputs to check a function) may be used instead.</w:t>
      </w:r>
    </w:p>
    <w:p w:rsidR="00000000" w:rsidDel="00000000" w:rsidP="00000000" w:rsidRDefault="00000000" w:rsidRPr="00000000" w14:paraId="000003EA">
      <w:pPr>
        <w:rPr>
          <w:color w:val="313131"/>
          <w:highlight w:val="white"/>
        </w:rPr>
      </w:pPr>
      <w:r w:rsidDel="00000000" w:rsidR="00000000" w:rsidRPr="00000000">
        <w:rPr>
          <w:rtl w:val="0"/>
        </w:rPr>
      </w:r>
    </w:p>
    <w:p w:rsidR="00000000" w:rsidDel="00000000" w:rsidP="00000000" w:rsidRDefault="00000000" w:rsidRPr="00000000" w14:paraId="000003EB">
      <w:pPr>
        <w:rPr>
          <w:color w:val="313131"/>
          <w:highlight w:val="white"/>
        </w:rPr>
      </w:pPr>
      <w:r w:rsidDel="00000000" w:rsidR="00000000" w:rsidRPr="00000000">
        <w:rPr>
          <w:color w:val="313131"/>
          <w:highlight w:val="white"/>
          <w:rtl w:val="0"/>
        </w:rPr>
        <w:t xml:space="preserve">There are several different types of bugs in programming:</w:t>
      </w:r>
    </w:p>
    <w:p w:rsidR="00000000" w:rsidDel="00000000" w:rsidP="00000000" w:rsidRDefault="00000000" w:rsidRPr="00000000" w14:paraId="000003EC">
      <w:pPr>
        <w:rPr>
          <w:color w:val="313131"/>
          <w:highlight w:val="white"/>
        </w:rPr>
      </w:pPr>
      <w:r w:rsidDel="00000000" w:rsidR="00000000" w:rsidRPr="00000000">
        <w:rPr>
          <w:rtl w:val="0"/>
        </w:rPr>
      </w:r>
    </w:p>
    <w:p w:rsidR="00000000" w:rsidDel="00000000" w:rsidP="00000000" w:rsidRDefault="00000000" w:rsidRPr="00000000" w14:paraId="000003ED">
      <w:pPr>
        <w:numPr>
          <w:ilvl w:val="0"/>
          <w:numId w:val="26"/>
        </w:numPr>
        <w:ind w:left="720" w:hanging="360"/>
        <w:rPr>
          <w:b w:val="1"/>
          <w:color w:val="313131"/>
          <w:highlight w:val="white"/>
        </w:rPr>
      </w:pPr>
      <w:r w:rsidDel="00000000" w:rsidR="00000000" w:rsidRPr="00000000">
        <w:rPr>
          <w:b w:val="1"/>
          <w:color w:val="313131"/>
          <w:highlight w:val="white"/>
          <w:rtl w:val="0"/>
        </w:rPr>
        <w:t xml:space="preserve">Overt bugs </w:t>
      </w:r>
      <w:r w:rsidDel="00000000" w:rsidR="00000000" w:rsidRPr="00000000">
        <w:rPr>
          <w:color w:val="313131"/>
          <w:highlight w:val="white"/>
          <w:rtl w:val="0"/>
        </w:rPr>
        <w:t xml:space="preserve">are bugs that have obvious manifestations, such as in code that crashes or runs forever. They are often relatively easy to spot.</w:t>
      </w:r>
      <w:r w:rsidDel="00000000" w:rsidR="00000000" w:rsidRPr="00000000">
        <w:rPr>
          <w:rtl w:val="0"/>
        </w:rPr>
      </w:r>
    </w:p>
    <w:p w:rsidR="00000000" w:rsidDel="00000000" w:rsidP="00000000" w:rsidRDefault="00000000" w:rsidRPr="00000000" w14:paraId="000003EE">
      <w:pPr>
        <w:numPr>
          <w:ilvl w:val="0"/>
          <w:numId w:val="26"/>
        </w:numPr>
        <w:ind w:left="720" w:hanging="360"/>
        <w:rPr>
          <w:b w:val="1"/>
          <w:color w:val="313131"/>
          <w:highlight w:val="white"/>
        </w:rPr>
      </w:pPr>
      <w:r w:rsidDel="00000000" w:rsidR="00000000" w:rsidRPr="00000000">
        <w:rPr>
          <w:b w:val="1"/>
          <w:color w:val="313131"/>
          <w:highlight w:val="white"/>
          <w:rtl w:val="0"/>
        </w:rPr>
        <w:t xml:space="preserve">Covert bugs </w:t>
      </w:r>
      <w:r w:rsidDel="00000000" w:rsidR="00000000" w:rsidRPr="00000000">
        <w:rPr>
          <w:color w:val="313131"/>
          <w:highlight w:val="white"/>
          <w:rtl w:val="0"/>
        </w:rPr>
        <w:t xml:space="preserve">are bugs that don’t have obvious manifestations, such as in a value being returned by a program, but that value sometimes (or always) being incorrect. They can be more difficult to find than overt bugs.</w:t>
      </w:r>
      <w:r w:rsidDel="00000000" w:rsidR="00000000" w:rsidRPr="00000000">
        <w:rPr>
          <w:rtl w:val="0"/>
        </w:rPr>
      </w:r>
    </w:p>
    <w:p w:rsidR="00000000" w:rsidDel="00000000" w:rsidP="00000000" w:rsidRDefault="00000000" w:rsidRPr="00000000" w14:paraId="000003EF">
      <w:pPr>
        <w:numPr>
          <w:ilvl w:val="0"/>
          <w:numId w:val="26"/>
        </w:numPr>
        <w:ind w:left="720" w:hanging="360"/>
        <w:rPr>
          <w:b w:val="1"/>
          <w:color w:val="313131"/>
          <w:highlight w:val="white"/>
        </w:rPr>
      </w:pPr>
      <w:r w:rsidDel="00000000" w:rsidR="00000000" w:rsidRPr="00000000">
        <w:rPr>
          <w:b w:val="1"/>
          <w:color w:val="313131"/>
          <w:highlight w:val="white"/>
          <w:rtl w:val="0"/>
        </w:rPr>
        <w:t xml:space="preserve">Persistent bugs </w:t>
      </w:r>
      <w:r w:rsidDel="00000000" w:rsidR="00000000" w:rsidRPr="00000000">
        <w:rPr>
          <w:color w:val="313131"/>
          <w:highlight w:val="white"/>
          <w:rtl w:val="0"/>
        </w:rPr>
        <w:t xml:space="preserve">appear every time code is run.</w:t>
      </w:r>
      <w:r w:rsidDel="00000000" w:rsidR="00000000" w:rsidRPr="00000000">
        <w:rPr>
          <w:rtl w:val="0"/>
        </w:rPr>
      </w:r>
    </w:p>
    <w:p w:rsidR="00000000" w:rsidDel="00000000" w:rsidP="00000000" w:rsidRDefault="00000000" w:rsidRPr="00000000" w14:paraId="000003F0">
      <w:pPr>
        <w:numPr>
          <w:ilvl w:val="0"/>
          <w:numId w:val="26"/>
        </w:numPr>
        <w:ind w:left="720" w:hanging="360"/>
        <w:rPr>
          <w:b w:val="1"/>
          <w:color w:val="313131"/>
          <w:highlight w:val="white"/>
        </w:rPr>
      </w:pPr>
      <w:r w:rsidDel="00000000" w:rsidR="00000000" w:rsidRPr="00000000">
        <w:rPr>
          <w:b w:val="1"/>
          <w:color w:val="313131"/>
          <w:highlight w:val="white"/>
          <w:rtl w:val="0"/>
        </w:rPr>
        <w:t xml:space="preserve">Intermittent bugs </w:t>
      </w:r>
      <w:r w:rsidDel="00000000" w:rsidR="00000000" w:rsidRPr="00000000">
        <w:rPr>
          <w:color w:val="313131"/>
          <w:highlight w:val="white"/>
          <w:rtl w:val="0"/>
        </w:rPr>
        <w:t xml:space="preserve">appear sometimes when code is run, even when the inputs of the code are the same. They can be difficult to find but are catchable if the exact same conditions used to run the code are reproduced.</w:t>
      </w:r>
      <w:r w:rsidDel="00000000" w:rsidR="00000000" w:rsidRPr="00000000">
        <w:rPr>
          <w:rtl w:val="0"/>
        </w:rPr>
      </w:r>
    </w:p>
    <w:p w:rsidR="00000000" w:rsidDel="00000000" w:rsidP="00000000" w:rsidRDefault="00000000" w:rsidRPr="00000000" w14:paraId="000003F1">
      <w:pPr>
        <w:rPr>
          <w:color w:val="313131"/>
          <w:highlight w:val="white"/>
        </w:rPr>
      </w:pPr>
      <w:r w:rsidDel="00000000" w:rsidR="00000000" w:rsidRPr="00000000">
        <w:rPr>
          <w:rtl w:val="0"/>
        </w:rPr>
      </w:r>
    </w:p>
    <w:p w:rsidR="00000000" w:rsidDel="00000000" w:rsidP="00000000" w:rsidRDefault="00000000" w:rsidRPr="00000000" w14:paraId="000003F2">
      <w:pPr>
        <w:rPr>
          <w:color w:val="313131"/>
          <w:highlight w:val="white"/>
        </w:rPr>
      </w:pPr>
      <w:r w:rsidDel="00000000" w:rsidR="00000000" w:rsidRPr="00000000">
        <w:rPr>
          <w:color w:val="313131"/>
          <w:highlight w:val="white"/>
          <w:rtl w:val="0"/>
        </w:rPr>
        <w:t xml:space="preserve">Some tips for finding bugs include:</w:t>
      </w:r>
    </w:p>
    <w:p w:rsidR="00000000" w:rsidDel="00000000" w:rsidP="00000000" w:rsidRDefault="00000000" w:rsidRPr="00000000" w14:paraId="000003F3">
      <w:pPr>
        <w:rPr>
          <w:color w:val="313131"/>
          <w:highlight w:val="white"/>
        </w:rPr>
      </w:pPr>
      <w:r w:rsidDel="00000000" w:rsidR="00000000" w:rsidRPr="00000000">
        <w:rPr>
          <w:rtl w:val="0"/>
        </w:rPr>
      </w:r>
    </w:p>
    <w:p w:rsidR="00000000" w:rsidDel="00000000" w:rsidP="00000000" w:rsidRDefault="00000000" w:rsidRPr="00000000" w14:paraId="000003F4">
      <w:pPr>
        <w:numPr>
          <w:ilvl w:val="0"/>
          <w:numId w:val="17"/>
        </w:numPr>
        <w:ind w:left="720" w:hanging="360"/>
        <w:rPr>
          <w:color w:val="313131"/>
          <w:highlight w:val="white"/>
        </w:rPr>
      </w:pPr>
      <w:r w:rsidDel="00000000" w:rsidR="00000000" w:rsidRPr="00000000">
        <w:rPr>
          <w:color w:val="313131"/>
          <w:highlight w:val="white"/>
          <w:rtl w:val="0"/>
        </w:rPr>
        <w:t xml:space="preserve">Use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statements throughout a function to print out arguments, values, or results to understand what’s happening at every step of execution and pinpoint where your program may be going wrong.</w:t>
      </w:r>
      <w:r w:rsidDel="00000000" w:rsidR="00000000" w:rsidRPr="00000000">
        <w:rPr>
          <w:rtl w:val="0"/>
        </w:rPr>
      </w:r>
    </w:p>
    <w:p w:rsidR="00000000" w:rsidDel="00000000" w:rsidP="00000000" w:rsidRDefault="00000000" w:rsidRPr="00000000" w14:paraId="000003F5">
      <w:pPr>
        <w:numPr>
          <w:ilvl w:val="0"/>
          <w:numId w:val="17"/>
        </w:numPr>
        <w:ind w:left="720" w:hanging="360"/>
        <w:rPr>
          <w:color w:val="313131"/>
          <w:highlight w:val="white"/>
        </w:rPr>
      </w:pPr>
      <w:r w:rsidDel="00000000" w:rsidR="00000000" w:rsidRPr="00000000">
        <w:rPr>
          <w:color w:val="313131"/>
          <w:highlight w:val="white"/>
          <w:rtl w:val="0"/>
        </w:rPr>
        <w:t xml:space="preserve">Use the error messages in the console to figure what type(s) of error(s) have occurred (i.e. </w:t>
      </w:r>
      <w:r w:rsidDel="00000000" w:rsidR="00000000" w:rsidRPr="00000000">
        <w:rPr>
          <w:rFonts w:ascii="Courier New" w:cs="Courier New" w:eastAsia="Courier New" w:hAnsi="Courier New"/>
          <w:color w:val="313131"/>
          <w:highlight w:val="white"/>
          <w:rtl w:val="0"/>
        </w:rPr>
        <w:t xml:space="preserve">TypeError</w:t>
      </w:r>
      <w:r w:rsidDel="00000000" w:rsidR="00000000" w:rsidRPr="00000000">
        <w:rPr>
          <w:color w:val="313131"/>
          <w:highlight w:val="white"/>
          <w:rtl w:val="0"/>
        </w:rPr>
        <w:t xml:space="preserve">(s), </w:t>
      </w:r>
      <w:r w:rsidDel="00000000" w:rsidR="00000000" w:rsidRPr="00000000">
        <w:rPr>
          <w:rFonts w:ascii="Courier New" w:cs="Courier New" w:eastAsia="Courier New" w:hAnsi="Courier New"/>
          <w:color w:val="313131"/>
          <w:highlight w:val="white"/>
          <w:rtl w:val="0"/>
        </w:rPr>
        <w:t xml:space="preserve">IndexError</w:t>
      </w:r>
      <w:r w:rsidDel="00000000" w:rsidR="00000000" w:rsidRPr="00000000">
        <w:rPr>
          <w:color w:val="313131"/>
          <w:highlight w:val="white"/>
          <w:rtl w:val="0"/>
        </w:rPr>
        <w:t xml:space="preserve">(s), </w:t>
      </w:r>
      <w:r w:rsidDel="00000000" w:rsidR="00000000" w:rsidRPr="00000000">
        <w:rPr>
          <w:rFonts w:ascii="Courier New" w:cs="Courier New" w:eastAsia="Courier New" w:hAnsi="Courier New"/>
          <w:color w:val="313131"/>
          <w:highlight w:val="white"/>
          <w:rtl w:val="0"/>
        </w:rPr>
        <w:t xml:space="preserve">NameError</w:t>
      </w:r>
      <w:r w:rsidDel="00000000" w:rsidR="00000000" w:rsidRPr="00000000">
        <w:rPr>
          <w:color w:val="313131"/>
          <w:highlight w:val="white"/>
          <w:rtl w:val="0"/>
        </w:rPr>
        <w:t xml:space="preserve">(s), etc.) and where they are located.</w:t>
      </w:r>
      <w:r w:rsidDel="00000000" w:rsidR="00000000" w:rsidRPr="00000000">
        <w:rPr>
          <w:rtl w:val="0"/>
        </w:rPr>
      </w:r>
    </w:p>
    <w:p w:rsidR="00000000" w:rsidDel="00000000" w:rsidP="00000000" w:rsidRDefault="00000000" w:rsidRPr="00000000" w14:paraId="000003F6">
      <w:pPr>
        <w:numPr>
          <w:ilvl w:val="0"/>
          <w:numId w:val="17"/>
        </w:numPr>
        <w:ind w:left="720" w:hanging="360"/>
        <w:rPr>
          <w:color w:val="313131"/>
          <w:highlight w:val="white"/>
        </w:rPr>
      </w:pPr>
      <w:r w:rsidDel="00000000" w:rsidR="00000000" w:rsidRPr="00000000">
        <w:rPr>
          <w:color w:val="313131"/>
          <w:highlight w:val="white"/>
          <w:rtl w:val="0"/>
        </w:rPr>
        <w:t xml:space="preserve">In order to understand your own thought process and what’s going on in your code, imagine you are explaining the code to someone else.</w:t>
      </w:r>
      <w:r w:rsidDel="00000000" w:rsidR="00000000" w:rsidRPr="00000000">
        <w:rPr>
          <w:rtl w:val="0"/>
        </w:rPr>
      </w:r>
    </w:p>
    <w:p w:rsidR="00000000" w:rsidDel="00000000" w:rsidP="00000000" w:rsidRDefault="00000000" w:rsidRPr="00000000" w14:paraId="000003F7">
      <w:pPr>
        <w:numPr>
          <w:ilvl w:val="0"/>
          <w:numId w:val="17"/>
        </w:numPr>
        <w:ind w:left="720" w:hanging="360"/>
        <w:rPr>
          <w:color w:val="313131"/>
          <w:highlight w:val="white"/>
        </w:rPr>
      </w:pPr>
      <w:r w:rsidDel="00000000" w:rsidR="00000000" w:rsidRPr="00000000">
        <w:rPr>
          <w:color w:val="313131"/>
          <w:highlight w:val="white"/>
          <w:rtl w:val="0"/>
        </w:rPr>
        <w:t xml:space="preserve">Rather than asking yourself, “What’s wrong with my code?” ask yourself, “How did I get this result?”.</w:t>
      </w:r>
      <w:r w:rsidDel="00000000" w:rsidR="00000000" w:rsidRPr="00000000">
        <w:rPr>
          <w:rtl w:val="0"/>
        </w:rPr>
      </w:r>
    </w:p>
    <w:p w:rsidR="00000000" w:rsidDel="00000000" w:rsidP="00000000" w:rsidRDefault="00000000" w:rsidRPr="00000000" w14:paraId="000003F8">
      <w:pPr>
        <w:numPr>
          <w:ilvl w:val="0"/>
          <w:numId w:val="17"/>
        </w:numPr>
        <w:ind w:left="720" w:hanging="360"/>
        <w:rPr>
          <w:color w:val="313131"/>
          <w:highlight w:val="white"/>
        </w:rPr>
      </w:pPr>
      <w:r w:rsidDel="00000000" w:rsidR="00000000" w:rsidRPr="00000000">
        <w:rPr>
          <w:color w:val="313131"/>
          <w:highlight w:val="white"/>
          <w:rtl w:val="0"/>
        </w:rPr>
        <w:t xml:space="preserve">Save backup versions of your code before making changes while debugging to avoid messing things up and not being able to get back to your original code.</w:t>
      </w:r>
      <w:r w:rsidDel="00000000" w:rsidR="00000000" w:rsidRPr="00000000">
        <w:rPr>
          <w:rtl w:val="0"/>
        </w:rPr>
      </w:r>
    </w:p>
    <w:p w:rsidR="00000000" w:rsidDel="00000000" w:rsidP="00000000" w:rsidRDefault="00000000" w:rsidRPr="00000000" w14:paraId="000003F9">
      <w:pPr>
        <w:rPr>
          <w:color w:val="313131"/>
          <w:highlight w:val="white"/>
        </w:rPr>
      </w:pPr>
      <w:r w:rsidDel="00000000" w:rsidR="00000000" w:rsidRPr="00000000">
        <w:rPr>
          <w:rtl w:val="0"/>
        </w:rPr>
      </w:r>
    </w:p>
    <w:p w:rsidR="00000000" w:rsidDel="00000000" w:rsidP="00000000" w:rsidRDefault="00000000" w:rsidRPr="00000000" w14:paraId="000003FA">
      <w:pPr>
        <w:rPr>
          <w:color w:val="313131"/>
          <w:highlight w:val="white"/>
        </w:rPr>
      </w:pPr>
      <w:r w:rsidDel="00000000" w:rsidR="00000000" w:rsidRPr="00000000">
        <w:rPr>
          <w:rtl w:val="0"/>
        </w:rPr>
      </w:r>
    </w:p>
    <w:bookmarkStart w:colFirst="0" w:colLast="0" w:name="2zao5j8mrfw5" w:id="19"/>
    <w:bookmarkEnd w:id="19"/>
    <w:p w:rsidR="00000000" w:rsidDel="00000000" w:rsidP="00000000" w:rsidRDefault="00000000" w:rsidRPr="00000000" w14:paraId="000003FB">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Exception Handling</w:t>
      </w:r>
      <w:r w:rsidDel="00000000" w:rsidR="00000000" w:rsidRPr="00000000">
        <w:rPr>
          <w:rtl w:val="0"/>
        </w:rPr>
      </w:r>
    </w:p>
    <w:p w:rsidR="00000000" w:rsidDel="00000000" w:rsidP="00000000" w:rsidRDefault="00000000" w:rsidRPr="00000000" w14:paraId="000003FC">
      <w:pPr>
        <w:ind w:left="0" w:firstLine="0"/>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D">
      <w:pPr>
        <w:ind w:left="0" w:firstLine="0"/>
        <w:rPr>
          <w:color w:val="313131"/>
          <w:highlight w:val="white"/>
        </w:rPr>
      </w:pPr>
      <w:r w:rsidDel="00000000" w:rsidR="00000000" w:rsidRPr="00000000">
        <w:rPr>
          <w:rtl w:val="0"/>
        </w:rPr>
      </w:r>
    </w:p>
    <w:p w:rsidR="00000000" w:rsidDel="00000000" w:rsidP="00000000" w:rsidRDefault="00000000" w:rsidRPr="00000000" w14:paraId="000003FE">
      <w:pPr>
        <w:ind w:left="0" w:firstLine="0"/>
        <w:rPr>
          <w:color w:val="313131"/>
          <w:highlight w:val="white"/>
        </w:rPr>
      </w:pPr>
      <w:r w:rsidDel="00000000" w:rsidR="00000000" w:rsidRPr="00000000">
        <w:rPr>
          <w:b w:val="1"/>
          <w:color w:val="313131"/>
          <w:highlight w:val="white"/>
          <w:rtl w:val="0"/>
        </w:rPr>
        <w:t xml:space="preserve">Exception</w:t>
      </w:r>
      <w:r w:rsidDel="00000000" w:rsidR="00000000" w:rsidRPr="00000000">
        <w:rPr>
          <w:color w:val="313131"/>
          <w:highlight w:val="white"/>
          <w:rtl w:val="0"/>
        </w:rPr>
        <w:t xml:space="preserve"> (or error) </w:t>
      </w:r>
      <w:r w:rsidDel="00000000" w:rsidR="00000000" w:rsidRPr="00000000">
        <w:rPr>
          <w:b w:val="1"/>
          <w:color w:val="313131"/>
          <w:highlight w:val="white"/>
          <w:rtl w:val="0"/>
        </w:rPr>
        <w:t xml:space="preserve">handling</w:t>
      </w:r>
      <w:r w:rsidDel="00000000" w:rsidR="00000000" w:rsidRPr="00000000">
        <w:rPr>
          <w:color w:val="313131"/>
          <w:highlight w:val="white"/>
          <w:rtl w:val="0"/>
        </w:rPr>
        <w:t xml:space="preserve"> is the process of instructing a computer in what to do when an error occurs. By default, Python displays an error message and stops running when an error occurs, but this default behavior can be changed using a few keywords.</w:t>
      </w:r>
    </w:p>
    <w:p w:rsidR="00000000" w:rsidDel="00000000" w:rsidP="00000000" w:rsidRDefault="00000000" w:rsidRPr="00000000" w14:paraId="000003FF">
      <w:pPr>
        <w:ind w:left="0" w:firstLine="0"/>
        <w:rPr>
          <w:color w:val="313131"/>
          <w:highlight w:val="white"/>
        </w:rPr>
      </w:pPr>
      <w:r w:rsidDel="00000000" w:rsidR="00000000" w:rsidRPr="00000000">
        <w:rPr>
          <w:rtl w:val="0"/>
        </w:rPr>
      </w:r>
    </w:p>
    <w:p w:rsidR="00000000" w:rsidDel="00000000" w:rsidP="00000000" w:rsidRDefault="00000000" w:rsidRPr="00000000" w14:paraId="00000400">
      <w:pPr>
        <w:ind w:left="0" w:firstLine="0"/>
        <w:rPr>
          <w:color w:val="313131"/>
          <w:highlight w:val="white"/>
        </w:rPr>
      </w:pPr>
      <w:r w:rsidDel="00000000" w:rsidR="00000000" w:rsidRPr="00000000">
        <w:rPr>
          <w:color w:val="313131"/>
          <w:highlight w:val="white"/>
          <w:rtl w:val="0"/>
        </w:rPr>
        <w:t xml:space="preserve">In Python, you can handle exceptions with the keywords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w:t>
      </w:r>
    </w:p>
    <w:p w:rsidR="00000000" w:rsidDel="00000000" w:rsidP="00000000" w:rsidRDefault="00000000" w:rsidRPr="00000000" w14:paraId="00000401">
      <w:pPr>
        <w:ind w:left="0" w:firstLine="0"/>
        <w:rPr>
          <w:color w:val="313131"/>
          <w:highlight w:val="white"/>
        </w:rPr>
      </w:pPr>
      <w:r w:rsidDel="00000000" w:rsidR="00000000" w:rsidRPr="00000000">
        <w:rPr>
          <w:rtl w:val="0"/>
        </w:rPr>
      </w:r>
    </w:p>
    <w:p w:rsidR="00000000" w:rsidDel="00000000" w:rsidP="00000000" w:rsidRDefault="00000000" w:rsidRPr="00000000" w14:paraId="00000402">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03">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int(input(“Give me a number: “))</w:t>
      </w:r>
    </w:p>
    <w:p w:rsidR="00000000" w:rsidDel="00000000" w:rsidP="00000000" w:rsidRDefault="00000000" w:rsidRPr="00000000" w14:paraId="0000040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print(“Your number was “ + str(num))</w:t>
      </w:r>
    </w:p>
    <w:p w:rsidR="00000000" w:rsidDel="00000000" w:rsidP="00000000" w:rsidRDefault="00000000" w:rsidRPr="00000000" w14:paraId="00000405">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06">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07">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print(“Oh no! An error has occurred!”)</w:t>
      </w:r>
    </w:p>
    <w:p w:rsidR="00000000" w:rsidDel="00000000" w:rsidP="00000000" w:rsidRDefault="00000000" w:rsidRPr="00000000" w14:paraId="00000408">
      <w:pPr>
        <w:ind w:left="0" w:firstLine="0"/>
        <w:rPr>
          <w:color w:val="313131"/>
          <w:highlight w:val="white"/>
        </w:rPr>
      </w:pPr>
      <w:r w:rsidDel="00000000" w:rsidR="00000000" w:rsidRPr="00000000">
        <w:rPr>
          <w:rtl w:val="0"/>
        </w:rPr>
      </w:r>
    </w:p>
    <w:p w:rsidR="00000000" w:rsidDel="00000000" w:rsidP="00000000" w:rsidRDefault="00000000" w:rsidRPr="00000000" w14:paraId="00000409">
      <w:pPr>
        <w:ind w:left="0" w:firstLine="0"/>
        <w:rPr>
          <w:color w:val="313131"/>
          <w:highlight w:val="white"/>
        </w:rPr>
      </w:pPr>
      <w:r w:rsidDel="00000000" w:rsidR="00000000" w:rsidRPr="00000000">
        <w:rPr>
          <w:color w:val="313131"/>
          <w:highlight w:val="white"/>
          <w:rtl w:val="0"/>
        </w:rPr>
        <w:t xml:space="preserve">Everything within the body of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statement is executed until an error occurs, at which point Python skips down and executes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 instead of displaying an error message and terminating the program. If no error occurs,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clause is run,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 is skipped, and the program runs as normal.</w:t>
      </w:r>
    </w:p>
    <w:p w:rsidR="00000000" w:rsidDel="00000000" w:rsidP="00000000" w:rsidRDefault="00000000" w:rsidRPr="00000000" w14:paraId="0000040A">
      <w:pPr>
        <w:ind w:left="0" w:firstLine="0"/>
        <w:rPr>
          <w:color w:val="313131"/>
          <w:highlight w:val="white"/>
        </w:rPr>
      </w:pPr>
      <w:r w:rsidDel="00000000" w:rsidR="00000000" w:rsidRPr="00000000">
        <w:rPr>
          <w:rtl w:val="0"/>
        </w:rPr>
      </w:r>
    </w:p>
    <w:p w:rsidR="00000000" w:rsidDel="00000000" w:rsidP="00000000" w:rsidRDefault="00000000" w:rsidRPr="00000000" w14:paraId="0000040B">
      <w:pPr>
        <w:ind w:left="0" w:firstLine="0"/>
        <w:rPr>
          <w:color w:val="313131"/>
          <w:highlight w:val="white"/>
        </w:rPr>
      </w:pPr>
      <w:r w:rsidDel="00000000" w:rsidR="00000000" w:rsidRPr="00000000">
        <w:rPr>
          <w:color w:val="313131"/>
          <w:highlight w:val="white"/>
          <w:rtl w:val="0"/>
        </w:rPr>
        <w:t xml:space="preserve">To include specific instructions for different cases or types of errors, use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operator followed by the name of the error you want to handle (i.e. </w:t>
      </w:r>
      <w:r w:rsidDel="00000000" w:rsidR="00000000" w:rsidRPr="00000000">
        <w:rPr>
          <w:rFonts w:ascii="Courier New" w:cs="Courier New" w:eastAsia="Courier New" w:hAnsi="Courier New"/>
          <w:color w:val="313131"/>
          <w:highlight w:val="white"/>
          <w:rtl w:val="0"/>
        </w:rPr>
        <w:t xml:space="preserve">ValueError</w:t>
      </w:r>
      <w:r w:rsidDel="00000000" w:rsidR="00000000" w:rsidRPr="00000000">
        <w:rPr>
          <w:color w:val="313131"/>
          <w:highlight w:val="white"/>
          <w:rtl w:val="0"/>
        </w:rPr>
        <w:t xml:space="preserve">):</w:t>
      </w:r>
    </w:p>
    <w:p w:rsidR="00000000" w:rsidDel="00000000" w:rsidP="00000000" w:rsidRDefault="00000000" w:rsidRPr="00000000" w14:paraId="0000040C">
      <w:pPr>
        <w:ind w:left="0" w:firstLine="0"/>
        <w:rPr>
          <w:color w:val="313131"/>
          <w:highlight w:val="white"/>
        </w:rPr>
      </w:pPr>
      <w:r w:rsidDel="00000000" w:rsidR="00000000" w:rsidRPr="00000000">
        <w:rPr>
          <w:rtl w:val="0"/>
        </w:rPr>
      </w:r>
    </w:p>
    <w:p w:rsidR="00000000" w:rsidDel="00000000" w:rsidP="00000000" w:rsidRDefault="00000000" w:rsidRPr="00000000" w14:paraId="0000040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0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int(input(“Enter a number: “))</w:t>
      </w:r>
    </w:p>
    <w:p w:rsidR="00000000" w:rsidDel="00000000" w:rsidP="00000000" w:rsidRDefault="00000000" w:rsidRPr="00000000" w14:paraId="0000040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print(“Your number was “ + str(num))</w:t>
      </w:r>
    </w:p>
    <w:p w:rsidR="00000000" w:rsidDel="00000000" w:rsidP="00000000" w:rsidRDefault="00000000" w:rsidRPr="00000000" w14:paraId="000004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print(“Half of that is “ + str(num/2))</w:t>
      </w:r>
    </w:p>
    <w:p w:rsidR="00000000" w:rsidDel="00000000" w:rsidP="00000000" w:rsidRDefault="00000000" w:rsidRPr="00000000" w14:paraId="0000041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 ValueError:</w:t>
      </w:r>
    </w:p>
    <w:p w:rsidR="00000000" w:rsidDel="00000000" w:rsidP="00000000" w:rsidRDefault="00000000" w:rsidRPr="00000000" w14:paraId="0000041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print(“Sorry! A value error has occurred!”)</w:t>
      </w:r>
    </w:p>
    <w:p w:rsidR="00000000" w:rsidDel="00000000" w:rsidP="00000000" w:rsidRDefault="00000000" w:rsidRPr="00000000" w14:paraId="0000041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 TypeError:</w:t>
      </w:r>
    </w:p>
    <w:p w:rsidR="00000000" w:rsidDel="00000000" w:rsidP="00000000" w:rsidRDefault="00000000" w:rsidRPr="00000000" w14:paraId="0000041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print(“Sorry! A type error has occurred!”)</w:t>
      </w:r>
    </w:p>
    <w:p w:rsidR="00000000" w:rsidDel="00000000" w:rsidP="00000000" w:rsidRDefault="00000000" w:rsidRPr="00000000" w14:paraId="0000041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1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print(“Oh no! An error has occurred!”)</w:t>
      </w:r>
    </w:p>
    <w:p w:rsidR="00000000" w:rsidDel="00000000" w:rsidP="00000000" w:rsidRDefault="00000000" w:rsidRPr="00000000" w14:paraId="0000041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B">
      <w:pPr>
        <w:rPr>
          <w:color w:val="313131"/>
          <w:highlight w:val="white"/>
        </w:rPr>
      </w:pPr>
      <w:r w:rsidDel="00000000" w:rsidR="00000000" w:rsidRPr="00000000">
        <w:rPr>
          <w:color w:val="313131"/>
          <w:highlight w:val="white"/>
          <w:rtl w:val="0"/>
        </w:rPr>
        <w:t xml:space="preserve">Each of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clauses are run if the error they handle occurs. If any other error occurs, the last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 (unspecified) is run. If no error(s) occur,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clause is run and all the other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clauses are skipped.</w:t>
      </w:r>
    </w:p>
    <w:p w:rsidR="00000000" w:rsidDel="00000000" w:rsidP="00000000" w:rsidRDefault="00000000" w:rsidRPr="00000000" w14:paraId="0000041C">
      <w:pPr>
        <w:rPr>
          <w:color w:val="313131"/>
          <w:highlight w:val="white"/>
        </w:rPr>
      </w:pPr>
      <w:r w:rsidDel="00000000" w:rsidR="00000000" w:rsidRPr="00000000">
        <w:rPr>
          <w:rtl w:val="0"/>
        </w:rPr>
      </w:r>
    </w:p>
    <w:p w:rsidR="00000000" w:rsidDel="00000000" w:rsidP="00000000" w:rsidRDefault="00000000" w:rsidRPr="00000000" w14:paraId="0000041D">
      <w:pPr>
        <w:rPr>
          <w:color w:val="313131"/>
          <w:highlight w:val="white"/>
        </w:rPr>
      </w:pPr>
      <w:r w:rsidDel="00000000" w:rsidR="00000000" w:rsidRPr="00000000">
        <w:rPr>
          <w:color w:val="313131"/>
          <w:highlight w:val="white"/>
          <w:rtl w:val="0"/>
        </w:rPr>
        <w:t xml:space="preserve">There are several common types of errors in Python:</w:t>
      </w:r>
    </w:p>
    <w:p w:rsidR="00000000" w:rsidDel="00000000" w:rsidP="00000000" w:rsidRDefault="00000000" w:rsidRPr="00000000" w14:paraId="0000041E">
      <w:pPr>
        <w:rPr>
          <w:color w:val="313131"/>
          <w:highlight w:val="white"/>
        </w:rPr>
      </w:pPr>
      <w:r w:rsidDel="00000000" w:rsidR="00000000" w:rsidRPr="00000000">
        <w:rPr>
          <w:rtl w:val="0"/>
        </w:rPr>
      </w:r>
    </w:p>
    <w:p w:rsidR="00000000" w:rsidDel="00000000" w:rsidP="00000000" w:rsidRDefault="00000000" w:rsidRPr="00000000" w14:paraId="0000041F">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SyntaxError</w:t>
      </w:r>
      <w:r w:rsidDel="00000000" w:rsidR="00000000" w:rsidRPr="00000000">
        <w:rPr>
          <w:color w:val="313131"/>
          <w:highlight w:val="white"/>
          <w:rtl w:val="0"/>
        </w:rPr>
        <w:t xml:space="preserve">: this type of error occurs when Python cannot parse (read) a program due to errors in the program’s syntax.</w:t>
      </w:r>
      <w:r w:rsidDel="00000000" w:rsidR="00000000" w:rsidRPr="00000000">
        <w:rPr>
          <w:rtl w:val="0"/>
        </w:rPr>
      </w:r>
    </w:p>
    <w:p w:rsidR="00000000" w:rsidDel="00000000" w:rsidP="00000000" w:rsidRDefault="00000000" w:rsidRPr="00000000" w14:paraId="00000420">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NameError</w:t>
      </w:r>
      <w:r w:rsidDel="00000000" w:rsidR="00000000" w:rsidRPr="00000000">
        <w:rPr>
          <w:color w:val="313131"/>
          <w:highlight w:val="white"/>
          <w:rtl w:val="0"/>
        </w:rPr>
        <w:t xml:space="preserve">: this type of error occurs when the local or global name of an object cannot be found</w:t>
      </w:r>
    </w:p>
    <w:p w:rsidR="00000000" w:rsidDel="00000000" w:rsidP="00000000" w:rsidRDefault="00000000" w:rsidRPr="00000000" w14:paraId="00000421">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AttributeError</w:t>
      </w:r>
      <w:r w:rsidDel="00000000" w:rsidR="00000000" w:rsidRPr="00000000">
        <w:rPr>
          <w:color w:val="313131"/>
          <w:highlight w:val="white"/>
          <w:rtl w:val="0"/>
        </w:rPr>
        <w:t xml:space="preserve">: this type of error occurs when a reference to an attribute fails</w:t>
      </w:r>
    </w:p>
    <w:p w:rsidR="00000000" w:rsidDel="00000000" w:rsidP="00000000" w:rsidRDefault="00000000" w:rsidRPr="00000000" w14:paraId="00000422">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TypeError</w:t>
      </w:r>
      <w:r w:rsidDel="00000000" w:rsidR="00000000" w:rsidRPr="00000000">
        <w:rPr>
          <w:color w:val="313131"/>
          <w:highlight w:val="white"/>
          <w:rtl w:val="0"/>
        </w:rPr>
        <w:t xml:space="preserve">: this type of error occurs when an operator isn’t given a correct operand </w:t>
      </w:r>
    </w:p>
    <w:p w:rsidR="00000000" w:rsidDel="00000000" w:rsidP="00000000" w:rsidRDefault="00000000" w:rsidRPr="00000000" w14:paraId="00000423">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ValueError</w:t>
      </w:r>
      <w:r w:rsidDel="00000000" w:rsidR="00000000" w:rsidRPr="00000000">
        <w:rPr>
          <w:color w:val="313131"/>
          <w:highlight w:val="white"/>
          <w:rtl w:val="0"/>
        </w:rPr>
        <w:t xml:space="preserve">: this type of error occurs when an operator is given the correct operand, but the value of the operand is inappropriate </w:t>
      </w:r>
    </w:p>
    <w:p w:rsidR="00000000" w:rsidDel="00000000" w:rsidP="00000000" w:rsidRDefault="00000000" w:rsidRPr="00000000" w14:paraId="00000424">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IOError</w:t>
      </w:r>
      <w:r w:rsidDel="00000000" w:rsidR="00000000" w:rsidRPr="00000000">
        <w:rPr>
          <w:color w:val="313131"/>
          <w:highlight w:val="white"/>
          <w:rtl w:val="0"/>
        </w:rPr>
        <w:t xml:space="preserve">: this type of error occurs when the input/output system reports an error (such as being unable to locate or open a file)</w:t>
      </w:r>
    </w:p>
    <w:p w:rsidR="00000000" w:rsidDel="00000000" w:rsidP="00000000" w:rsidRDefault="00000000" w:rsidRPr="00000000" w14:paraId="00000425">
      <w:pPr>
        <w:rPr>
          <w:color w:val="313131"/>
          <w:highlight w:val="white"/>
        </w:rPr>
      </w:pPr>
      <w:r w:rsidDel="00000000" w:rsidR="00000000" w:rsidRPr="00000000">
        <w:rPr>
          <w:rtl w:val="0"/>
        </w:rPr>
      </w:r>
    </w:p>
    <w:p w:rsidR="00000000" w:rsidDel="00000000" w:rsidP="00000000" w:rsidRDefault="00000000" w:rsidRPr="00000000" w14:paraId="00000426">
      <w:pPr>
        <w:rPr>
          <w:color w:val="313131"/>
          <w:highlight w:val="white"/>
        </w:rPr>
      </w:pPr>
      <w:r w:rsidDel="00000000" w:rsidR="00000000" w:rsidRPr="00000000">
        <w:rPr>
          <w:color w:val="313131"/>
          <w:highlight w:val="white"/>
          <w:rtl w:val="0"/>
        </w:rPr>
        <w:t xml:space="preserve">The keyword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can be used to execute code after a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clause runs with no errors:</w:t>
      </w:r>
    </w:p>
    <w:p w:rsidR="00000000" w:rsidDel="00000000" w:rsidP="00000000" w:rsidRDefault="00000000" w:rsidRPr="00000000" w14:paraId="00000427">
      <w:pPr>
        <w:rPr>
          <w:color w:val="313131"/>
          <w:highlight w:val="white"/>
        </w:rPr>
      </w:pPr>
      <w:r w:rsidDel="00000000" w:rsidR="00000000" w:rsidRPr="00000000">
        <w:rPr>
          <w:rtl w:val="0"/>
        </w:rPr>
      </w:r>
    </w:p>
    <w:p w:rsidR="00000000" w:rsidDel="00000000" w:rsidP="00000000" w:rsidRDefault="00000000" w:rsidRPr="00000000" w14:paraId="0000042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2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greeting = input(“Enter a greeting: “)    </w:t>
      </w:r>
    </w:p>
    <w:p w:rsidR="00000000" w:rsidDel="00000000" w:rsidP="00000000" w:rsidRDefault="00000000" w:rsidRPr="00000000" w14:paraId="000004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w:t>
      </w:r>
    </w:p>
    <w:p w:rsidR="00000000" w:rsidDel="00000000" w:rsidP="00000000" w:rsidRDefault="00000000" w:rsidRPr="00000000" w14:paraId="0000042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print(“Oops! An error has occurred.”)</w:t>
      </w:r>
    </w:p>
    <w:p w:rsidR="00000000" w:rsidDel="00000000" w:rsidP="00000000" w:rsidRDefault="00000000" w:rsidRPr="00000000" w14:paraId="0000042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w:t>
      </w:r>
    </w:p>
    <w:p w:rsidR="00000000" w:rsidDel="00000000" w:rsidP="00000000" w:rsidRDefault="00000000" w:rsidRPr="00000000" w14:paraId="0000043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 successful!”)</w:t>
      </w:r>
    </w:p>
    <w:p w:rsidR="00000000" w:rsidDel="00000000" w:rsidP="00000000" w:rsidRDefault="00000000" w:rsidRPr="00000000" w14:paraId="0000043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2">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finally</w:t>
      </w:r>
      <w:r w:rsidDel="00000000" w:rsidR="00000000" w:rsidRPr="00000000">
        <w:rPr>
          <w:color w:val="313131"/>
          <w:highlight w:val="white"/>
          <w:rtl w:val="0"/>
        </w:rPr>
        <w:t xml:space="preserve"> clause executes code at the end of a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statement, regardless of whether or not any errors have occurred or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continue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statements have been executed within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statement:</w:t>
      </w:r>
    </w:p>
    <w:p w:rsidR="00000000" w:rsidDel="00000000" w:rsidP="00000000" w:rsidRDefault="00000000" w:rsidRPr="00000000" w14:paraId="00000433">
      <w:pPr>
        <w:rPr>
          <w:color w:val="313131"/>
          <w:highlight w:val="white"/>
        </w:rPr>
      </w:pPr>
      <w:r w:rsidDel="00000000" w:rsidR="00000000" w:rsidRPr="00000000">
        <w:rPr>
          <w:rtl w:val="0"/>
        </w:rPr>
      </w:r>
    </w:p>
    <w:p w:rsidR="00000000" w:rsidDel="00000000" w:rsidP="00000000" w:rsidRDefault="00000000" w:rsidRPr="00000000" w14:paraId="0000043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3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greeting = input(“Enter a greeting: “)    </w:t>
      </w:r>
    </w:p>
    <w:p w:rsidR="00000000" w:rsidDel="00000000" w:rsidP="00000000" w:rsidRDefault="00000000" w:rsidRPr="00000000" w14:paraId="0000043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w:t>
      </w:r>
    </w:p>
    <w:p w:rsidR="00000000" w:rsidDel="00000000" w:rsidP="00000000" w:rsidRDefault="00000000" w:rsidRPr="00000000" w14:paraId="0000043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3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print(“Oops! An error has occurred.”)</w:t>
      </w:r>
    </w:p>
    <w:p w:rsidR="00000000" w:rsidDel="00000000" w:rsidP="00000000" w:rsidRDefault="00000000" w:rsidRPr="00000000" w14:paraId="0000043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w:t>
      </w:r>
    </w:p>
    <w:p w:rsidR="00000000" w:rsidDel="00000000" w:rsidP="00000000" w:rsidRDefault="00000000" w:rsidRPr="00000000" w14:paraId="0000043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 successful!”)</w:t>
      </w:r>
    </w:p>
    <w:p w:rsidR="00000000" w:rsidDel="00000000" w:rsidP="00000000" w:rsidRDefault="00000000" w:rsidRPr="00000000" w14:paraId="0000043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finally:</w:t>
      </w:r>
    </w:p>
    <w:p w:rsidR="00000000" w:rsidDel="00000000" w:rsidP="00000000" w:rsidRDefault="00000000" w:rsidRPr="00000000" w14:paraId="0000043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 or not, welcome to Cloud Cuckoo Land!”)</w:t>
      </w:r>
    </w:p>
    <w:p w:rsidR="00000000" w:rsidDel="00000000" w:rsidP="00000000" w:rsidRDefault="00000000" w:rsidRPr="00000000" w14:paraId="0000044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1">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finally</w:t>
      </w:r>
      <w:r w:rsidDel="00000000" w:rsidR="00000000" w:rsidRPr="00000000">
        <w:rPr>
          <w:color w:val="313131"/>
          <w:highlight w:val="white"/>
          <w:rtl w:val="0"/>
        </w:rPr>
        <w:t xml:space="preserve"> clause is useful for executing instructions that you wish to be run no matter what happens.</w:t>
      </w:r>
    </w:p>
    <w:p w:rsidR="00000000" w:rsidDel="00000000" w:rsidP="00000000" w:rsidRDefault="00000000" w:rsidRPr="00000000" w14:paraId="00000442">
      <w:pPr>
        <w:rPr>
          <w:color w:val="313131"/>
          <w:highlight w:val="white"/>
        </w:rPr>
      </w:pPr>
      <w:r w:rsidDel="00000000" w:rsidR="00000000" w:rsidRPr="00000000">
        <w:rPr>
          <w:rtl w:val="0"/>
        </w:rPr>
      </w:r>
    </w:p>
    <w:p w:rsidR="00000000" w:rsidDel="00000000" w:rsidP="00000000" w:rsidRDefault="00000000" w:rsidRPr="00000000" w14:paraId="00000443">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raise</w:t>
      </w:r>
      <w:r w:rsidDel="00000000" w:rsidR="00000000" w:rsidRPr="00000000">
        <w:rPr>
          <w:color w:val="313131"/>
          <w:highlight w:val="white"/>
          <w:rtl w:val="0"/>
        </w:rPr>
        <w:t xml:space="preserve"> operator to raise exceptions (including custom exceptions) on your own:</w:t>
      </w:r>
    </w:p>
    <w:p w:rsidR="00000000" w:rsidDel="00000000" w:rsidP="00000000" w:rsidRDefault="00000000" w:rsidRPr="00000000" w14:paraId="00000444">
      <w:pPr>
        <w:rPr>
          <w:color w:val="313131"/>
          <w:highlight w:val="white"/>
        </w:rPr>
      </w:pPr>
      <w:r w:rsidDel="00000000" w:rsidR="00000000" w:rsidRPr="00000000">
        <w:rPr>
          <w:rtl w:val="0"/>
        </w:rPr>
      </w:r>
    </w:p>
    <w:p w:rsidR="00000000" w:rsidDel="00000000" w:rsidP="00000000" w:rsidRDefault="00000000" w:rsidRPr="00000000" w14:paraId="0000044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4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int(input(“Enter a number: “))</w:t>
      </w:r>
    </w:p>
    <w:p w:rsidR="00000000" w:rsidDel="00000000" w:rsidP="00000000" w:rsidRDefault="00000000" w:rsidRPr="00000000" w14:paraId="000004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print(“Your number was “ + str(num))</w:t>
      </w:r>
    </w:p>
    <w:p w:rsidR="00000000" w:rsidDel="00000000" w:rsidP="00000000" w:rsidRDefault="00000000" w:rsidRPr="00000000" w14:paraId="000004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print(“Half of that is “ + str(num/2))</w:t>
      </w:r>
    </w:p>
    <w:p w:rsidR="00000000" w:rsidDel="00000000" w:rsidP="00000000" w:rsidRDefault="00000000" w:rsidRPr="00000000" w14:paraId="0000044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 ValueError:</w:t>
      </w:r>
    </w:p>
    <w:p w:rsidR="00000000" w:rsidDel="00000000" w:rsidP="00000000" w:rsidRDefault="00000000" w:rsidRPr="00000000" w14:paraId="0000044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print(“Sorry! A value error has occurred!”)</w:t>
      </w:r>
    </w:p>
    <w:p w:rsidR="00000000" w:rsidDel="00000000" w:rsidP="00000000" w:rsidRDefault="00000000" w:rsidRPr="00000000" w14:paraId="0000044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4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raise TypeError(“Oh no! A type error has occurred!”)</w:t>
      </w:r>
    </w:p>
    <w:p w:rsidR="00000000" w:rsidDel="00000000" w:rsidP="00000000" w:rsidRDefault="00000000" w:rsidRPr="00000000" w14:paraId="0000044F">
      <w:pPr>
        <w:rPr>
          <w:color w:val="313131"/>
          <w:highlight w:val="white"/>
        </w:rPr>
      </w:pPr>
      <w:r w:rsidDel="00000000" w:rsidR="00000000" w:rsidRPr="00000000">
        <w:rPr>
          <w:rtl w:val="0"/>
        </w:rPr>
      </w:r>
    </w:p>
    <w:p w:rsidR="00000000" w:rsidDel="00000000" w:rsidP="00000000" w:rsidRDefault="00000000" w:rsidRPr="00000000" w14:paraId="00000450">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raise</w:t>
      </w:r>
      <w:r w:rsidDel="00000000" w:rsidR="00000000" w:rsidRPr="00000000">
        <w:rPr>
          <w:color w:val="313131"/>
          <w:highlight w:val="white"/>
          <w:rtl w:val="0"/>
        </w:rPr>
        <w:t xml:space="preserve"> operator raises whatever error is typed after it (in this case, </w:t>
      </w:r>
      <w:r w:rsidDel="00000000" w:rsidR="00000000" w:rsidRPr="00000000">
        <w:rPr>
          <w:rFonts w:ascii="Courier New" w:cs="Courier New" w:eastAsia="Courier New" w:hAnsi="Courier New"/>
          <w:color w:val="313131"/>
          <w:highlight w:val="white"/>
          <w:rtl w:val="0"/>
        </w:rPr>
        <w:t xml:space="preserve">TypeError</w:t>
      </w:r>
      <w:r w:rsidDel="00000000" w:rsidR="00000000" w:rsidRPr="00000000">
        <w:rPr>
          <w:color w:val="313131"/>
          <w:highlight w:val="white"/>
          <w:rtl w:val="0"/>
        </w:rPr>
        <w:t xml:space="preserve">) plus a custom display message (in this case, </w:t>
      </w:r>
      <w:r w:rsidDel="00000000" w:rsidR="00000000" w:rsidRPr="00000000">
        <w:rPr>
          <w:rFonts w:ascii="Courier New" w:cs="Courier New" w:eastAsia="Courier New" w:hAnsi="Courier New"/>
          <w:color w:val="313131"/>
          <w:highlight w:val="white"/>
          <w:rtl w:val="0"/>
        </w:rPr>
        <w:t xml:space="preserve">“Oh no! A type error has occurred!”</w:t>
      </w:r>
      <w:r w:rsidDel="00000000" w:rsidR="00000000" w:rsidRPr="00000000">
        <w:rPr>
          <w:color w:val="313131"/>
          <w:highlight w:val="white"/>
          <w:rtl w:val="0"/>
        </w:rPr>
        <w:t xml:space="preserve">).</w:t>
      </w:r>
    </w:p>
    <w:p w:rsidR="00000000" w:rsidDel="00000000" w:rsidP="00000000" w:rsidRDefault="00000000" w:rsidRPr="00000000" w14:paraId="00000451">
      <w:pPr>
        <w:rPr>
          <w:color w:val="313131"/>
          <w:highlight w:val="white"/>
        </w:rPr>
      </w:pPr>
      <w:r w:rsidDel="00000000" w:rsidR="00000000" w:rsidRPr="00000000">
        <w:rPr>
          <w:rtl w:val="0"/>
        </w:rPr>
      </w:r>
    </w:p>
    <w:p w:rsidR="00000000" w:rsidDel="00000000" w:rsidP="00000000" w:rsidRDefault="00000000" w:rsidRPr="00000000" w14:paraId="00000452">
      <w:pPr>
        <w:rPr>
          <w:color w:val="313131"/>
          <w:highlight w:val="white"/>
        </w:rPr>
      </w:pPr>
      <w:r w:rsidDel="00000000" w:rsidR="00000000" w:rsidRPr="00000000">
        <w:rPr>
          <w:color w:val="313131"/>
          <w:highlight w:val="white"/>
          <w:rtl w:val="0"/>
        </w:rPr>
        <w:t xml:space="preserve">All these exception handling operators can be used (and are quite useful) in functions.</w:t>
      </w:r>
    </w:p>
    <w:p w:rsidR="00000000" w:rsidDel="00000000" w:rsidP="00000000" w:rsidRDefault="00000000" w:rsidRPr="00000000" w14:paraId="00000453">
      <w:pPr>
        <w:rPr>
          <w:color w:val="313131"/>
          <w:highlight w:val="white"/>
        </w:rPr>
      </w:pPr>
      <w:r w:rsidDel="00000000" w:rsidR="00000000" w:rsidRPr="00000000">
        <w:rPr>
          <w:rtl w:val="0"/>
        </w:rPr>
      </w:r>
    </w:p>
    <w:p w:rsidR="00000000" w:rsidDel="00000000" w:rsidP="00000000" w:rsidRDefault="00000000" w:rsidRPr="00000000" w14:paraId="00000454">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455">
      <w:pPr>
        <w:rPr>
          <w:color w:val="313131"/>
          <w:highlight w:val="white"/>
        </w:rPr>
      </w:pPr>
      <w:r w:rsidDel="00000000" w:rsidR="00000000" w:rsidRPr="00000000">
        <w:rPr>
          <w:rtl w:val="0"/>
        </w:rPr>
      </w:r>
    </w:p>
    <w:p w:rsidR="00000000" w:rsidDel="00000000" w:rsidP="00000000" w:rsidRDefault="00000000" w:rsidRPr="00000000" w14:paraId="00000456">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operator is another exception handling operator that exemplifies defensive programming quite well. 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operator executes code and terminates a function if specified assumptions are not met.</w:t>
      </w:r>
    </w:p>
    <w:p w:rsidR="00000000" w:rsidDel="00000000" w:rsidP="00000000" w:rsidRDefault="00000000" w:rsidRPr="00000000" w14:paraId="00000457">
      <w:pPr>
        <w:rPr>
          <w:color w:val="313131"/>
          <w:highlight w:val="white"/>
        </w:rPr>
      </w:pPr>
      <w:r w:rsidDel="00000000" w:rsidR="00000000" w:rsidRPr="00000000">
        <w:rPr>
          <w:rtl w:val="0"/>
        </w:rPr>
      </w:r>
    </w:p>
    <w:p w:rsidR="00000000" w:rsidDel="00000000" w:rsidP="00000000" w:rsidRDefault="00000000" w:rsidRPr="00000000" w14:paraId="0000045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divide_data(some_data):</w:t>
      </w:r>
    </w:p>
    <w:p w:rsidR="00000000" w:rsidDel="00000000" w:rsidP="00000000" w:rsidRDefault="00000000" w:rsidRPr="00000000" w14:paraId="0000045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assert len(some_data) &gt; 0, “Oh no! No data received!”</w:t>
      </w:r>
    </w:p>
    <w:p w:rsidR="00000000" w:rsidDel="00000000" w:rsidP="00000000" w:rsidRDefault="00000000" w:rsidRPr="00000000" w14:paraId="000004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some_data / data</w:t>
      </w:r>
    </w:p>
    <w:p w:rsidR="00000000" w:rsidDel="00000000" w:rsidP="00000000" w:rsidRDefault="00000000" w:rsidRPr="00000000" w14:paraId="0000045B">
      <w:pPr>
        <w:rPr>
          <w:color w:val="313131"/>
          <w:highlight w:val="white"/>
        </w:rPr>
      </w:pPr>
      <w:r w:rsidDel="00000000" w:rsidR="00000000" w:rsidRPr="00000000">
        <w:rPr>
          <w:rtl w:val="0"/>
        </w:rPr>
      </w:r>
    </w:p>
    <w:p w:rsidR="00000000" w:rsidDel="00000000" w:rsidP="00000000" w:rsidRDefault="00000000" w:rsidRPr="00000000" w14:paraId="0000045C">
      <w:pPr>
        <w:rPr>
          <w:color w:val="313131"/>
          <w:highlight w:val="white"/>
        </w:rPr>
      </w:pPr>
      <w:r w:rsidDel="00000000" w:rsidR="00000000" w:rsidRPr="00000000">
        <w:rPr>
          <w:color w:val="313131"/>
          <w:highlight w:val="white"/>
          <w:rtl w:val="0"/>
        </w:rPr>
        <w:t xml:space="preserve">In the above example, 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statement “assumes” that the length of </w:t>
      </w:r>
      <w:r w:rsidDel="00000000" w:rsidR="00000000" w:rsidRPr="00000000">
        <w:rPr>
          <w:rFonts w:ascii="Courier New" w:cs="Courier New" w:eastAsia="Courier New" w:hAnsi="Courier New"/>
          <w:color w:val="313131"/>
          <w:highlight w:val="white"/>
          <w:rtl w:val="0"/>
        </w:rPr>
        <w:t xml:space="preserve">some_data</w:t>
      </w:r>
      <w:r w:rsidDel="00000000" w:rsidR="00000000" w:rsidRPr="00000000">
        <w:rPr>
          <w:color w:val="313131"/>
          <w:highlight w:val="white"/>
          <w:rtl w:val="0"/>
        </w:rPr>
        <w:t xml:space="preserve"> is longer than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if in the event this is not the case, 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statement will raise an </w:t>
      </w:r>
      <w:r w:rsidDel="00000000" w:rsidR="00000000" w:rsidRPr="00000000">
        <w:rPr>
          <w:rFonts w:ascii="Courier New" w:cs="Courier New" w:eastAsia="Courier New" w:hAnsi="Courier New"/>
          <w:color w:val="313131"/>
          <w:highlight w:val="white"/>
          <w:rtl w:val="0"/>
        </w:rPr>
        <w:t xml:space="preserve">AssertionError</w:t>
      </w:r>
      <w:r w:rsidDel="00000000" w:rsidR="00000000" w:rsidRPr="00000000">
        <w:rPr>
          <w:color w:val="313131"/>
          <w:highlight w:val="white"/>
          <w:rtl w:val="0"/>
        </w:rPr>
        <w:t xml:space="preserve"> and output, </w:t>
      </w:r>
      <w:r w:rsidDel="00000000" w:rsidR="00000000" w:rsidRPr="00000000">
        <w:rPr>
          <w:rFonts w:ascii="Courier New" w:cs="Courier New" w:eastAsia="Courier New" w:hAnsi="Courier New"/>
          <w:color w:val="313131"/>
          <w:highlight w:val="white"/>
          <w:rtl w:val="0"/>
        </w:rPr>
        <w:t xml:space="preserve">“Oh no! No data received!”</w:t>
      </w:r>
      <w:r w:rsidDel="00000000" w:rsidR="00000000" w:rsidRPr="00000000">
        <w:rPr>
          <w:color w:val="313131"/>
          <w:highlight w:val="white"/>
          <w:rtl w:val="0"/>
        </w:rPr>
        <w:t xml:space="preserve">, terminating the function (and therefore skipping the return statement).</w:t>
      </w:r>
    </w:p>
    <w:p w:rsidR="00000000" w:rsidDel="00000000" w:rsidP="00000000" w:rsidRDefault="00000000" w:rsidRPr="00000000" w14:paraId="0000045D">
      <w:pPr>
        <w:rPr>
          <w:color w:val="313131"/>
          <w:highlight w:val="white"/>
        </w:rPr>
      </w:pPr>
      <w:r w:rsidDel="00000000" w:rsidR="00000000" w:rsidRPr="00000000">
        <w:rPr>
          <w:rtl w:val="0"/>
        </w:rPr>
      </w:r>
    </w:p>
    <w:p w:rsidR="00000000" w:rsidDel="00000000" w:rsidP="00000000" w:rsidRDefault="00000000" w:rsidRPr="00000000" w14:paraId="0000045E">
      <w:pPr>
        <w:rPr>
          <w:color w:val="313131"/>
          <w:highlight w:val="white"/>
        </w:rPr>
      </w:pPr>
      <w:r w:rsidDel="00000000" w:rsidR="00000000" w:rsidRPr="00000000">
        <w:rPr>
          <w:color w:val="313131"/>
          <w:highlight w:val="white"/>
          <w:rtl w:val="0"/>
        </w:rPr>
        <w:t xml:space="preserve">Although they can be used elsewhere,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statements are usually used to check the inputs of functions. They are useful for catching bugs and checking values for legality.</w:t>
      </w:r>
    </w:p>
    <w:p w:rsidR="00000000" w:rsidDel="00000000" w:rsidP="00000000" w:rsidRDefault="00000000" w:rsidRPr="00000000" w14:paraId="0000045F">
      <w:pPr>
        <w:rPr>
          <w:color w:val="313131"/>
          <w:highlight w:val="white"/>
        </w:rPr>
      </w:pPr>
      <w:r w:rsidDel="00000000" w:rsidR="00000000" w:rsidRPr="00000000">
        <w:rPr>
          <w:rtl w:val="0"/>
        </w:rPr>
      </w:r>
    </w:p>
    <w:p w:rsidR="00000000" w:rsidDel="00000000" w:rsidP="00000000" w:rsidRDefault="00000000" w:rsidRPr="00000000" w14:paraId="00000460">
      <w:pPr>
        <w:jc w:val="center"/>
        <w:rPr>
          <w:color w:val="313131"/>
          <w:highlight w:val="white"/>
        </w:rPr>
      </w:pPr>
      <w:r w:rsidDel="00000000" w:rsidR="00000000" w:rsidRPr="00000000">
        <w:rPr>
          <w:color w:val="313131"/>
          <w:highlight w:val="white"/>
        </w:rPr>
        <w:drawing>
          <wp:inline distB="114300" distT="114300" distL="114300" distR="114300">
            <wp:extent cx="3492644" cy="3739999"/>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492644" cy="3739999"/>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pStyle w:val="Heading2"/>
        <w:rPr>
          <w:rFonts w:ascii="Comfortaa" w:cs="Comfortaa" w:eastAsia="Comfortaa" w:hAnsi="Comfortaa"/>
          <w:b w:val="1"/>
          <w:color w:val="313131"/>
          <w:sz w:val="36"/>
          <w:szCs w:val="36"/>
          <w:highlight w:val="white"/>
        </w:rPr>
      </w:pPr>
      <w:bookmarkStart w:colFirst="0" w:colLast="0" w:name="_yp2447gd1rq7" w:id="20"/>
      <w:bookmarkEnd w:id="20"/>
      <w:r w:rsidDel="00000000" w:rsidR="00000000" w:rsidRPr="00000000">
        <w:rPr>
          <w:rFonts w:ascii="Comfortaa" w:cs="Comfortaa" w:eastAsia="Comfortaa" w:hAnsi="Comfortaa"/>
          <w:b w:val="1"/>
          <w:sz w:val="36"/>
          <w:szCs w:val="36"/>
          <w:rtl w:val="0"/>
        </w:rPr>
        <w:t xml:space="preserve">WEEK 5</w:t>
      </w:r>
      <w:r w:rsidDel="00000000" w:rsidR="00000000" w:rsidRPr="00000000">
        <w:rPr>
          <w:rtl w:val="0"/>
        </w:rPr>
      </w:r>
    </w:p>
    <w:bookmarkStart w:colFirst="0" w:colLast="0" w:name="2s1n4xvbl8a9" w:id="21"/>
    <w:bookmarkEnd w:id="21"/>
    <w:p w:rsidR="00000000" w:rsidDel="00000000" w:rsidP="00000000" w:rsidRDefault="00000000" w:rsidRPr="00000000" w14:paraId="00000462">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Classes</w:t>
      </w:r>
      <w:r w:rsidDel="00000000" w:rsidR="00000000" w:rsidRPr="00000000">
        <w:rPr>
          <w:rtl w:val="0"/>
        </w:rPr>
      </w:r>
    </w:p>
    <w:p w:rsidR="00000000" w:rsidDel="00000000" w:rsidP="00000000" w:rsidRDefault="00000000" w:rsidRPr="00000000" w14:paraId="00000463">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4">
      <w:pPr>
        <w:rPr>
          <w:color w:val="313131"/>
          <w:highlight w:val="white"/>
        </w:rPr>
      </w:pPr>
      <w:r w:rsidDel="00000000" w:rsidR="00000000" w:rsidRPr="00000000">
        <w:rPr>
          <w:rtl w:val="0"/>
        </w:rPr>
      </w:r>
    </w:p>
    <w:p w:rsidR="00000000" w:rsidDel="00000000" w:rsidP="00000000" w:rsidRDefault="00000000" w:rsidRPr="00000000" w14:paraId="00000465">
      <w:pPr>
        <w:rPr>
          <w:i w:val="1"/>
        </w:rPr>
      </w:pPr>
      <w:r w:rsidDel="00000000" w:rsidR="00000000" w:rsidRPr="00000000">
        <w:rPr>
          <w:i w:val="1"/>
          <w:rtl w:val="0"/>
        </w:rPr>
        <w:t xml:space="preserve">“Python is an [</w:t>
      </w:r>
      <w:r w:rsidDel="00000000" w:rsidR="00000000" w:rsidRPr="00000000">
        <w:rPr>
          <w:b w:val="1"/>
          <w:i w:val="1"/>
          <w:rtl w:val="0"/>
        </w:rPr>
        <w:t xml:space="preserve">object-oriented programming language</w:t>
      </w:r>
      <w:r w:rsidDel="00000000" w:rsidR="00000000" w:rsidRPr="00000000">
        <w:rPr>
          <w:i w:val="1"/>
          <w:rtl w:val="0"/>
        </w:rPr>
        <w:t xml:space="preserve">]. Object-oriented programming (OOP) focuses on creating reusable patterns of code, in contrast to procedural programming, which focuses on explicit sequenced instructions. When working on complex programs in particular, object-oriented programming lets you reuse code and write code that is more readable, which in turn makes it more maintainable.”</w:t>
      </w:r>
    </w:p>
    <w:p w:rsidR="00000000" w:rsidDel="00000000" w:rsidP="00000000" w:rsidRDefault="00000000" w:rsidRPr="00000000" w14:paraId="00000466">
      <w:pPr>
        <w:numPr>
          <w:ilvl w:val="0"/>
          <w:numId w:val="24"/>
        </w:numPr>
        <w:ind w:left="720" w:hanging="360"/>
        <w:jc w:val="right"/>
        <w:rPr>
          <w:i w:val="1"/>
          <w:sz w:val="18"/>
          <w:szCs w:val="18"/>
        </w:rPr>
      </w:pPr>
      <w:r w:rsidDel="00000000" w:rsidR="00000000" w:rsidRPr="00000000">
        <w:rPr>
          <w:i w:val="1"/>
          <w:sz w:val="18"/>
          <w:szCs w:val="18"/>
          <w:rtl w:val="0"/>
        </w:rPr>
        <w:t xml:space="preserve">How To Code in Python 3 by Lisa </w:t>
      </w:r>
      <w:r w:rsidDel="00000000" w:rsidR="00000000" w:rsidRPr="00000000">
        <w:rPr>
          <w:i w:val="1"/>
          <w:sz w:val="18"/>
          <w:szCs w:val="18"/>
          <w:rtl w:val="0"/>
        </w:rPr>
        <w:t xml:space="preserve">Tagliaferri</w:t>
      </w:r>
    </w:p>
    <w:p w:rsidR="00000000" w:rsidDel="00000000" w:rsidP="00000000" w:rsidRDefault="00000000" w:rsidRPr="00000000" w14:paraId="00000467">
      <w:pPr>
        <w:rPr>
          <w:color w:val="313131"/>
          <w:highlight w:val="white"/>
        </w:rPr>
      </w:pPr>
      <w:r w:rsidDel="00000000" w:rsidR="00000000" w:rsidRPr="00000000">
        <w:rPr>
          <w:rtl w:val="0"/>
        </w:rPr>
      </w:r>
    </w:p>
    <w:p w:rsidR="00000000" w:rsidDel="00000000" w:rsidP="00000000" w:rsidRDefault="00000000" w:rsidRPr="00000000" w14:paraId="00000468">
      <w:pPr>
        <w:rPr>
          <w:color w:val="313131"/>
          <w:highlight w:val="white"/>
        </w:rPr>
      </w:pPr>
      <w:r w:rsidDel="00000000" w:rsidR="00000000" w:rsidRPr="00000000">
        <w:rPr>
          <w:color w:val="313131"/>
          <w:highlight w:val="white"/>
          <w:rtl w:val="0"/>
        </w:rPr>
        <w:t xml:space="preserve">Object-oriented programming makes code easier to read, organize, and manage by increasing modularity in programming.</w:t>
      </w:r>
    </w:p>
    <w:p w:rsidR="00000000" w:rsidDel="00000000" w:rsidP="00000000" w:rsidRDefault="00000000" w:rsidRPr="00000000" w14:paraId="00000469">
      <w:pPr>
        <w:rPr>
          <w:color w:val="313131"/>
          <w:highlight w:val="white"/>
        </w:rPr>
      </w:pPr>
      <w:r w:rsidDel="00000000" w:rsidR="00000000" w:rsidRPr="00000000">
        <w:rPr>
          <w:rtl w:val="0"/>
        </w:rPr>
      </w:r>
    </w:p>
    <w:p w:rsidR="00000000" w:rsidDel="00000000" w:rsidP="00000000" w:rsidRDefault="00000000" w:rsidRPr="00000000" w14:paraId="0000046A">
      <w:pPr>
        <w:rPr>
          <w:color w:val="313131"/>
          <w:highlight w:val="white"/>
        </w:rPr>
      </w:pPr>
      <w:r w:rsidDel="00000000" w:rsidR="00000000" w:rsidRPr="00000000">
        <w:rPr>
          <w:color w:val="313131"/>
          <w:highlight w:val="white"/>
          <w:rtl w:val="0"/>
        </w:rPr>
        <w:t xml:space="preserve">As we’ve seen already, Python supports several different types of data. Each instance of these types of data is known as an object and possesses a type (such as an integer, float, string, etc.), an internal representation in the computer (the means by which they are stored in the computer’s memory), and a set of procedures for interaction with object (such as operators or methods). Objects can be created and destroyed in Python.</w:t>
      </w:r>
    </w:p>
    <w:p w:rsidR="00000000" w:rsidDel="00000000" w:rsidP="00000000" w:rsidRDefault="00000000" w:rsidRPr="00000000" w14:paraId="0000046B">
      <w:pPr>
        <w:rPr>
          <w:color w:val="313131"/>
          <w:highlight w:val="white"/>
        </w:rPr>
      </w:pPr>
      <w:r w:rsidDel="00000000" w:rsidR="00000000" w:rsidRPr="00000000">
        <w:rPr>
          <w:rtl w:val="0"/>
        </w:rPr>
      </w:r>
    </w:p>
    <w:p w:rsidR="00000000" w:rsidDel="00000000" w:rsidP="00000000" w:rsidRDefault="00000000" w:rsidRPr="00000000" w14:paraId="0000046C">
      <w:pPr>
        <w:rPr>
          <w:color w:val="313131"/>
          <w:highlight w:val="white"/>
        </w:rPr>
      </w:pPr>
      <w:r w:rsidDel="00000000" w:rsidR="00000000" w:rsidRPr="00000000">
        <w:rPr>
          <w:color w:val="313131"/>
          <w:highlight w:val="white"/>
          <w:rtl w:val="0"/>
        </w:rPr>
        <w:t xml:space="preserve">Besides the types of objects already built-in to Python, you can create your own object types by using </w:t>
      </w:r>
      <w:r w:rsidDel="00000000" w:rsidR="00000000" w:rsidRPr="00000000">
        <w:rPr>
          <w:b w:val="1"/>
          <w:color w:val="313131"/>
          <w:highlight w:val="white"/>
          <w:rtl w:val="0"/>
        </w:rPr>
        <w:t xml:space="preserve">classes</w:t>
      </w:r>
      <w:r w:rsidDel="00000000" w:rsidR="00000000" w:rsidRPr="00000000">
        <w:rPr>
          <w:color w:val="313131"/>
          <w:highlight w:val="white"/>
          <w:rtl w:val="0"/>
        </w:rPr>
        <w:t xml:space="preserve">. After creating a class by defining its name and attributes, you can use that class by creating </w:t>
      </w:r>
      <w:r w:rsidDel="00000000" w:rsidR="00000000" w:rsidRPr="00000000">
        <w:rPr>
          <w:i w:val="1"/>
          <w:color w:val="313131"/>
          <w:highlight w:val="white"/>
          <w:rtl w:val="0"/>
        </w:rPr>
        <w:t xml:space="preserve">instances</w:t>
      </w:r>
      <w:r w:rsidDel="00000000" w:rsidR="00000000" w:rsidRPr="00000000">
        <w:rPr>
          <w:color w:val="313131"/>
          <w:highlight w:val="white"/>
          <w:rtl w:val="0"/>
        </w:rPr>
        <w:t xml:space="preserve"> of objects from the class and performing operations on them. Classes make it easy to reuse and organize code by grouping objects that share both common attributes and procedures that operate on them. </w:t>
      </w:r>
    </w:p>
    <w:p w:rsidR="00000000" w:rsidDel="00000000" w:rsidP="00000000" w:rsidRDefault="00000000" w:rsidRPr="00000000" w14:paraId="0000046D">
      <w:pPr>
        <w:rPr>
          <w:color w:val="313131"/>
          <w:highlight w:val="white"/>
        </w:rPr>
      </w:pPr>
      <w:r w:rsidDel="00000000" w:rsidR="00000000" w:rsidRPr="00000000">
        <w:rPr>
          <w:rtl w:val="0"/>
        </w:rPr>
      </w:r>
    </w:p>
    <w:p w:rsidR="00000000" w:rsidDel="00000000" w:rsidP="00000000" w:rsidRDefault="00000000" w:rsidRPr="00000000" w14:paraId="0000046E">
      <w:pPr>
        <w:rPr>
          <w:color w:val="313131"/>
          <w:highlight w:val="white"/>
        </w:rPr>
      </w:pPr>
      <w:r w:rsidDel="00000000" w:rsidR="00000000" w:rsidRPr="00000000">
        <w:rPr>
          <w:color w:val="313131"/>
          <w:highlight w:val="white"/>
          <w:rtl w:val="0"/>
        </w:rPr>
        <w:t xml:space="preserve">To create a class in Python, use the </w:t>
      </w:r>
      <w:r w:rsidDel="00000000" w:rsidR="00000000" w:rsidRPr="00000000">
        <w:rPr>
          <w:rFonts w:ascii="Courier New" w:cs="Courier New" w:eastAsia="Courier New" w:hAnsi="Courier New"/>
          <w:color w:val="313131"/>
          <w:highlight w:val="white"/>
          <w:rtl w:val="0"/>
        </w:rPr>
        <w:t xml:space="preserve">class</w:t>
      </w:r>
      <w:r w:rsidDel="00000000" w:rsidR="00000000" w:rsidRPr="00000000">
        <w:rPr>
          <w:color w:val="313131"/>
          <w:highlight w:val="white"/>
          <w:rtl w:val="0"/>
        </w:rPr>
        <w:t xml:space="preserve"> keyword followed by the name of your class and the name of the parent class in parentheses followed by a colon. By convention (tradition), class names are always capitalized in Python:</w:t>
      </w:r>
    </w:p>
    <w:p w:rsidR="00000000" w:rsidDel="00000000" w:rsidP="00000000" w:rsidRDefault="00000000" w:rsidRPr="00000000" w14:paraId="0000046F">
      <w:pPr>
        <w:rPr>
          <w:color w:val="313131"/>
          <w:highlight w:val="white"/>
        </w:rPr>
      </w:pPr>
      <w:r w:rsidDel="00000000" w:rsidR="00000000" w:rsidRPr="00000000">
        <w:rPr>
          <w:rtl w:val="0"/>
        </w:rPr>
      </w:r>
    </w:p>
    <w:p w:rsidR="00000000" w:rsidDel="00000000" w:rsidP="00000000" w:rsidRDefault="00000000" w:rsidRPr="00000000" w14:paraId="0000047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7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&lt;body&gt;</w:t>
      </w:r>
    </w:p>
    <w:p w:rsidR="00000000" w:rsidDel="00000000" w:rsidP="00000000" w:rsidRDefault="00000000" w:rsidRPr="00000000" w14:paraId="0000047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74">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 is used as the parent class to establish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as an object in Python and inherit all of the parent class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’s attributes.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 is known as a superclass of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(more on this later).</w:t>
      </w:r>
    </w:p>
    <w:p w:rsidR="00000000" w:rsidDel="00000000" w:rsidP="00000000" w:rsidRDefault="00000000" w:rsidRPr="00000000" w14:paraId="00000475">
      <w:pPr>
        <w:rPr>
          <w:color w:val="313131"/>
          <w:highlight w:val="white"/>
        </w:rPr>
      </w:pPr>
      <w:r w:rsidDel="00000000" w:rsidR="00000000" w:rsidRPr="00000000">
        <w:rPr>
          <w:rtl w:val="0"/>
        </w:rPr>
      </w:r>
    </w:p>
    <w:p w:rsidR="00000000" w:rsidDel="00000000" w:rsidP="00000000" w:rsidRDefault="00000000" w:rsidRPr="00000000" w14:paraId="00000476">
      <w:pPr>
        <w:rPr>
          <w:color w:val="313131"/>
          <w:highlight w:val="white"/>
        </w:rPr>
      </w:pPr>
      <w:r w:rsidDel="00000000" w:rsidR="00000000" w:rsidRPr="00000000">
        <w:rPr>
          <w:color w:val="313131"/>
          <w:highlight w:val="white"/>
          <w:rtl w:val="0"/>
        </w:rPr>
        <w:t xml:space="preserve">The body of a class contains the </w:t>
      </w:r>
      <w:r w:rsidDel="00000000" w:rsidR="00000000" w:rsidRPr="00000000">
        <w:rPr>
          <w:b w:val="1"/>
          <w:color w:val="313131"/>
          <w:highlight w:val="white"/>
          <w:rtl w:val="0"/>
        </w:rPr>
        <w:t xml:space="preserve">attributes</w:t>
      </w:r>
      <w:r w:rsidDel="00000000" w:rsidR="00000000" w:rsidRPr="00000000">
        <w:rPr>
          <w:color w:val="313131"/>
          <w:highlight w:val="white"/>
          <w:rtl w:val="0"/>
        </w:rPr>
        <w:t xml:space="preserve"> of the class. Data attributes are objects that make up the class. Procedural attributes (called </w:t>
      </w:r>
      <w:r w:rsidDel="00000000" w:rsidR="00000000" w:rsidRPr="00000000">
        <w:rPr>
          <w:b w:val="1"/>
          <w:color w:val="313131"/>
          <w:highlight w:val="white"/>
          <w:rtl w:val="0"/>
        </w:rPr>
        <w:t xml:space="preserve">methods</w:t>
      </w:r>
      <w:r w:rsidDel="00000000" w:rsidR="00000000" w:rsidRPr="00000000">
        <w:rPr>
          <w:color w:val="313131"/>
          <w:highlight w:val="white"/>
          <w:rtl w:val="0"/>
        </w:rPr>
        <w:t xml:space="preserve">) are functions that are designed specifically to work on objects of the class. The first function (or method) in a class is a special function (called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that specifies how to create a new instance of the class:</w:t>
      </w:r>
    </w:p>
    <w:p w:rsidR="00000000" w:rsidDel="00000000" w:rsidP="00000000" w:rsidRDefault="00000000" w:rsidRPr="00000000" w14:paraId="00000477">
      <w:pPr>
        <w:rPr>
          <w:color w:val="313131"/>
          <w:highlight w:val="white"/>
        </w:rPr>
      </w:pPr>
      <w:r w:rsidDel="00000000" w:rsidR="00000000" w:rsidRPr="00000000">
        <w:rPr>
          <w:rtl w:val="0"/>
        </w:rPr>
      </w:r>
    </w:p>
    <w:p w:rsidR="00000000" w:rsidDel="00000000" w:rsidP="00000000" w:rsidRDefault="00000000" w:rsidRPr="00000000" w14:paraId="0000047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7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47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self.size = size</w:t>
      </w:r>
    </w:p>
    <w:p w:rsidR="00000000" w:rsidDel="00000000" w:rsidP="00000000" w:rsidRDefault="00000000" w:rsidRPr="00000000" w14:paraId="0000047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self.color = color</w:t>
      </w:r>
    </w:p>
    <w:p w:rsidR="00000000" w:rsidDel="00000000" w:rsidP="00000000" w:rsidRDefault="00000000" w:rsidRPr="00000000" w14:paraId="0000047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self.mood = mood</w:t>
      </w:r>
    </w:p>
    <w:p w:rsidR="00000000" w:rsidDel="00000000" w:rsidP="00000000" w:rsidRDefault="00000000" w:rsidRPr="00000000" w14:paraId="0000047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self.alive = True</w:t>
      </w:r>
    </w:p>
    <w:p w:rsidR="00000000" w:rsidDel="00000000" w:rsidP="00000000" w:rsidRDefault="00000000" w:rsidRPr="00000000" w14:paraId="0000047E">
      <w:pPr>
        <w:rPr>
          <w:color w:val="313131"/>
          <w:highlight w:val="white"/>
        </w:rPr>
      </w:pPr>
      <w:r w:rsidDel="00000000" w:rsidR="00000000" w:rsidRPr="00000000">
        <w:rPr>
          <w:rtl w:val="0"/>
        </w:rPr>
      </w:r>
    </w:p>
    <w:p w:rsidR="00000000" w:rsidDel="00000000" w:rsidP="00000000" w:rsidRDefault="00000000" w:rsidRPr="00000000" w14:paraId="0000047F">
      <w:pPr>
        <w:rPr>
          <w:color w:val="313131"/>
          <w:highlight w:val="white"/>
        </w:rPr>
      </w:pPr>
      <w:r w:rsidDel="00000000" w:rsidR="00000000" w:rsidRPr="00000000">
        <w:rPr>
          <w:color w:val="313131"/>
          <w:highlight w:val="white"/>
          <w:rtl w:val="0"/>
        </w:rPr>
        <w:t xml:space="preserve">The first parameter of the function </w:t>
      </w:r>
      <w:r w:rsidDel="00000000" w:rsidR="00000000" w:rsidRPr="00000000">
        <w:rPr>
          <w:rFonts w:ascii="Courier New" w:cs="Courier New" w:eastAsia="Courier New" w:hAnsi="Courier New"/>
          <w:color w:val="313131"/>
          <w:highlight w:val="white"/>
          <w:rtl w:val="0"/>
        </w:rPr>
        <w:t xml:space="preserve">__int__</w:t>
      </w:r>
      <w:r w:rsidDel="00000000" w:rsidR="00000000" w:rsidRPr="00000000">
        <w:rPr>
          <w:color w:val="313131"/>
          <w:highlight w:val="white"/>
          <w:rtl w:val="0"/>
        </w:rPr>
        <w:t xml:space="preserve"> is (by convention) always called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It serves as a way to reference an instance of the class when an instance is created. The following parameters (in this case,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color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mood</w:t>
      </w:r>
      <w:r w:rsidDel="00000000" w:rsidR="00000000" w:rsidRPr="00000000">
        <w:rPr>
          <w:color w:val="313131"/>
          <w:highlight w:val="white"/>
          <w:rtl w:val="0"/>
        </w:rPr>
        <w:t xml:space="preserve">) are data attributes of every instance of the class that will be created (e.g. when an instance of the class is created, it will possess its own version of each one of these attributes).</w:t>
      </w:r>
    </w:p>
    <w:p w:rsidR="00000000" w:rsidDel="00000000" w:rsidP="00000000" w:rsidRDefault="00000000" w:rsidRPr="00000000" w14:paraId="00000480">
      <w:pPr>
        <w:rPr>
          <w:color w:val="313131"/>
          <w:highlight w:val="white"/>
        </w:rPr>
      </w:pPr>
      <w:r w:rsidDel="00000000" w:rsidR="00000000" w:rsidRPr="00000000">
        <w:rPr>
          <w:rtl w:val="0"/>
        </w:rPr>
      </w:r>
    </w:p>
    <w:p w:rsidR="00000000" w:rsidDel="00000000" w:rsidP="00000000" w:rsidRDefault="00000000" w:rsidRPr="00000000" w14:paraId="00000481">
      <w:pPr>
        <w:rPr>
          <w:color w:val="313131"/>
          <w:highlight w:val="white"/>
        </w:rPr>
      </w:pPr>
      <w:r w:rsidDel="00000000" w:rsidR="00000000" w:rsidRPr="00000000">
        <w:rPr>
          <w:color w:val="313131"/>
          <w:highlight w:val="white"/>
          <w:rtl w:val="0"/>
        </w:rPr>
        <w:t xml:space="preserve">The body of the function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usually consists of statements that bind the parameters passed to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(in this case, any values passed for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color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mood</w:t>
      </w:r>
      <w:r w:rsidDel="00000000" w:rsidR="00000000" w:rsidRPr="00000000">
        <w:rPr>
          <w:color w:val="313131"/>
          <w:highlight w:val="white"/>
          <w:rtl w:val="0"/>
        </w:rPr>
        <w:t xml:space="preserve">) to the instance of the class when an instance of the class is created. The dot notation locally binds a particular attribute of the instance of the class with a desired attribute. As seen in the above example, not all attributes need to be bound to a parameter from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(as is the case with the attribute </w:t>
      </w:r>
      <w:r w:rsidDel="00000000" w:rsidR="00000000" w:rsidRPr="00000000">
        <w:rPr>
          <w:rFonts w:ascii="Courier New" w:cs="Courier New" w:eastAsia="Courier New" w:hAnsi="Courier New"/>
          <w:color w:val="313131"/>
          <w:highlight w:val="white"/>
          <w:rtl w:val="0"/>
        </w:rPr>
        <w:t xml:space="preserve">alive</w:t>
      </w:r>
      <w:r w:rsidDel="00000000" w:rsidR="00000000" w:rsidRPr="00000000">
        <w:rPr>
          <w:color w:val="313131"/>
          <w:highlight w:val="white"/>
          <w:rtl w:val="0"/>
        </w:rPr>
        <w:t xml:space="preserve"> being passed a default value of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w:t>
      </w:r>
    </w:p>
    <w:p w:rsidR="00000000" w:rsidDel="00000000" w:rsidP="00000000" w:rsidRDefault="00000000" w:rsidRPr="00000000" w14:paraId="00000482">
      <w:pPr>
        <w:rPr>
          <w:color w:val="313131"/>
          <w:highlight w:val="white"/>
        </w:rPr>
      </w:pPr>
      <w:r w:rsidDel="00000000" w:rsidR="00000000" w:rsidRPr="00000000">
        <w:rPr>
          <w:rtl w:val="0"/>
        </w:rPr>
      </w:r>
    </w:p>
    <w:p w:rsidR="00000000" w:rsidDel="00000000" w:rsidP="00000000" w:rsidRDefault="00000000" w:rsidRPr="00000000" w14:paraId="00000483">
      <w:pPr>
        <w:rPr>
          <w:color w:val="313131"/>
          <w:highlight w:val="white"/>
        </w:rPr>
      </w:pPr>
      <w:r w:rsidDel="00000000" w:rsidR="00000000" w:rsidRPr="00000000">
        <w:rPr>
          <w:color w:val="313131"/>
          <w:highlight w:val="white"/>
          <w:rtl w:val="0"/>
        </w:rPr>
        <w:t xml:space="preserve">To create a new instance of a class, type the name of the instance followed by the assignment operator and the name of the class of which you want your instance to be part of. After the name of the class, provide values for all the parameters in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of that class (in parentheses).</w:t>
      </w:r>
    </w:p>
    <w:p w:rsidR="00000000" w:rsidDel="00000000" w:rsidP="00000000" w:rsidRDefault="00000000" w:rsidRPr="00000000" w14:paraId="00000484">
      <w:pPr>
        <w:rPr>
          <w:color w:val="313131"/>
          <w:highlight w:val="white"/>
        </w:rPr>
      </w:pPr>
      <w:r w:rsidDel="00000000" w:rsidR="00000000" w:rsidRPr="00000000">
        <w:rPr>
          <w:rtl w:val="0"/>
        </w:rPr>
      </w:r>
    </w:p>
    <w:p w:rsidR="00000000" w:rsidDel="00000000" w:rsidP="00000000" w:rsidRDefault="00000000" w:rsidRPr="00000000" w14:paraId="0000048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hippo = Animals(“large”, “purple”, “amused”)</w:t>
      </w:r>
    </w:p>
    <w:p w:rsidR="00000000" w:rsidDel="00000000" w:rsidP="00000000" w:rsidRDefault="00000000" w:rsidRPr="00000000" w14:paraId="0000048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87">
      <w:pPr>
        <w:rPr>
          <w:color w:val="313131"/>
          <w:highlight w:val="white"/>
        </w:rPr>
      </w:pPr>
      <w:r w:rsidDel="00000000" w:rsidR="00000000" w:rsidRPr="00000000">
        <w:rPr>
          <w:color w:val="313131"/>
          <w:highlight w:val="white"/>
          <w:rtl w:val="0"/>
        </w:rPr>
        <w:t xml:space="preserve">There is no need for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to be passed a value because it automatically references the instance being created (in this case,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would refer to the instance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w:t>
      </w:r>
    </w:p>
    <w:p w:rsidR="00000000" w:rsidDel="00000000" w:rsidP="00000000" w:rsidRDefault="00000000" w:rsidRPr="00000000" w14:paraId="00000488">
      <w:pPr>
        <w:rPr>
          <w:color w:val="313131"/>
          <w:highlight w:val="white"/>
        </w:rPr>
      </w:pPr>
      <w:r w:rsidDel="00000000" w:rsidR="00000000" w:rsidRPr="00000000">
        <w:rPr>
          <w:rtl w:val="0"/>
        </w:rPr>
      </w:r>
    </w:p>
    <w:p w:rsidR="00000000" w:rsidDel="00000000" w:rsidP="00000000" w:rsidRDefault="00000000" w:rsidRPr="00000000" w14:paraId="00000489">
      <w:pPr>
        <w:rPr>
          <w:color w:val="313131"/>
          <w:highlight w:val="white"/>
        </w:rPr>
      </w:pPr>
      <w:r w:rsidDel="00000000" w:rsidR="00000000" w:rsidRPr="00000000">
        <w:rPr>
          <w:color w:val="313131"/>
          <w:highlight w:val="white"/>
          <w:rtl w:val="0"/>
        </w:rPr>
        <w:t xml:space="preserve">You can access particular attributes of an instance of a class by using dot notation:</w:t>
      </w:r>
    </w:p>
    <w:p w:rsidR="00000000" w:rsidDel="00000000" w:rsidP="00000000" w:rsidRDefault="00000000" w:rsidRPr="00000000" w14:paraId="0000048A">
      <w:pPr>
        <w:rPr>
          <w:color w:val="313131"/>
          <w:highlight w:val="white"/>
        </w:rPr>
      </w:pPr>
      <w:r w:rsidDel="00000000" w:rsidR="00000000" w:rsidRPr="00000000">
        <w:rPr>
          <w:rtl w:val="0"/>
        </w:rPr>
      </w:r>
    </w:p>
    <w:p w:rsidR="00000000" w:rsidDel="00000000" w:rsidP="00000000" w:rsidRDefault="00000000" w:rsidRPr="00000000" w14:paraId="0000048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hippo.size</w:t>
      </w:r>
    </w:p>
    <w:p w:rsidR="00000000" w:rsidDel="00000000" w:rsidP="00000000" w:rsidRDefault="00000000" w:rsidRPr="00000000" w14:paraId="0000048C">
      <w:pPr>
        <w:rPr>
          <w:color w:val="313131"/>
          <w:highlight w:val="white"/>
        </w:rPr>
      </w:pPr>
      <w:r w:rsidDel="00000000" w:rsidR="00000000" w:rsidRPr="00000000">
        <w:rPr>
          <w:rtl w:val="0"/>
        </w:rPr>
      </w:r>
    </w:p>
    <w:p w:rsidR="00000000" w:rsidDel="00000000" w:rsidP="00000000" w:rsidRDefault="00000000" w:rsidRPr="00000000" w14:paraId="0000048D">
      <w:pPr>
        <w:rPr>
          <w:color w:val="313131"/>
          <w:highlight w:val="white"/>
        </w:rPr>
      </w:pPr>
      <w:r w:rsidDel="00000000" w:rsidR="00000000" w:rsidRPr="00000000">
        <w:rPr>
          <w:color w:val="313131"/>
          <w:highlight w:val="white"/>
          <w:rtl w:val="0"/>
        </w:rPr>
        <w:t xml:space="preserve">The above example would return </w:t>
      </w:r>
      <w:r w:rsidDel="00000000" w:rsidR="00000000" w:rsidRPr="00000000">
        <w:rPr>
          <w:rFonts w:ascii="Courier New" w:cs="Courier New" w:eastAsia="Courier New" w:hAnsi="Courier New"/>
          <w:color w:val="313131"/>
          <w:highlight w:val="white"/>
          <w:rtl w:val="0"/>
        </w:rPr>
        <w:t xml:space="preserve">“large”</w:t>
      </w:r>
      <w:r w:rsidDel="00000000" w:rsidR="00000000" w:rsidRPr="00000000">
        <w:rPr>
          <w:color w:val="313131"/>
          <w:highlight w:val="white"/>
          <w:rtl w:val="0"/>
        </w:rPr>
        <w:t xml:space="preserve"> because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bound the parameter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to the attribute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for the instance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The statement </w:t>
      </w:r>
      <w:r w:rsidDel="00000000" w:rsidR="00000000" w:rsidRPr="00000000">
        <w:rPr>
          <w:rFonts w:ascii="Courier New" w:cs="Courier New" w:eastAsia="Courier New" w:hAnsi="Courier New"/>
          <w:color w:val="313131"/>
          <w:highlight w:val="white"/>
          <w:rtl w:val="0"/>
        </w:rPr>
        <w:t xml:space="preserve">self.size = size</w:t>
      </w:r>
      <w:r w:rsidDel="00000000" w:rsidR="00000000" w:rsidRPr="00000000">
        <w:rPr>
          <w:color w:val="313131"/>
          <w:highlight w:val="white"/>
          <w:rtl w:val="0"/>
        </w:rPr>
        <w:t xml:space="preserve"> in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would have become </w:t>
      </w:r>
      <w:r w:rsidDel="00000000" w:rsidR="00000000" w:rsidRPr="00000000">
        <w:rPr>
          <w:rFonts w:ascii="Courier New" w:cs="Courier New" w:eastAsia="Courier New" w:hAnsi="Courier New"/>
          <w:color w:val="313131"/>
          <w:highlight w:val="white"/>
          <w:rtl w:val="0"/>
        </w:rPr>
        <w:t xml:space="preserve">hippo.size = “large”</w:t>
      </w:r>
      <w:r w:rsidDel="00000000" w:rsidR="00000000" w:rsidRPr="00000000">
        <w:rPr>
          <w:color w:val="313131"/>
          <w:highlight w:val="white"/>
          <w:rtl w:val="0"/>
        </w:rPr>
        <w:t xml:space="preserve"> when the instance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was created.</w:t>
      </w:r>
    </w:p>
    <w:p w:rsidR="00000000" w:rsidDel="00000000" w:rsidP="00000000" w:rsidRDefault="00000000" w:rsidRPr="00000000" w14:paraId="0000048E">
      <w:pPr>
        <w:rPr>
          <w:color w:val="313131"/>
          <w:highlight w:val="white"/>
        </w:rPr>
      </w:pPr>
      <w:r w:rsidDel="00000000" w:rsidR="00000000" w:rsidRPr="00000000">
        <w:rPr>
          <w:rtl w:val="0"/>
        </w:rPr>
      </w:r>
    </w:p>
    <w:p w:rsidR="00000000" w:rsidDel="00000000" w:rsidP="00000000" w:rsidRDefault="00000000" w:rsidRPr="00000000" w14:paraId="0000048F">
      <w:pPr>
        <w:rPr>
          <w:color w:val="313131"/>
          <w:highlight w:val="white"/>
        </w:rPr>
      </w:pPr>
      <w:r w:rsidDel="00000000" w:rsidR="00000000" w:rsidRPr="00000000">
        <w:rPr>
          <w:color w:val="313131"/>
          <w:highlight w:val="white"/>
          <w:rtl w:val="0"/>
        </w:rPr>
        <w:t xml:space="preserve">Whenever a new instance of a class is created, a new scope, or </w:t>
      </w:r>
      <w:r w:rsidDel="00000000" w:rsidR="00000000" w:rsidRPr="00000000">
        <w:rPr>
          <w:b w:val="1"/>
          <w:color w:val="313131"/>
          <w:highlight w:val="white"/>
          <w:rtl w:val="0"/>
        </w:rPr>
        <w:t xml:space="preserve">frame</w:t>
      </w:r>
      <w:r w:rsidDel="00000000" w:rsidR="00000000" w:rsidRPr="00000000">
        <w:rPr>
          <w:color w:val="313131"/>
          <w:highlight w:val="white"/>
          <w:rtl w:val="0"/>
        </w:rPr>
        <w:t xml:space="preserve">, is created (similar to the way functions have their own scope) in which all the attributes of that new instance are bound. When the call </w:t>
      </w:r>
      <w:r w:rsidDel="00000000" w:rsidR="00000000" w:rsidRPr="00000000">
        <w:rPr>
          <w:rFonts w:ascii="Courier New" w:cs="Courier New" w:eastAsia="Courier New" w:hAnsi="Courier New"/>
          <w:color w:val="313131"/>
          <w:highlight w:val="white"/>
          <w:rtl w:val="0"/>
        </w:rPr>
        <w:t xml:space="preserve">hippo.size</w:t>
      </w:r>
      <w:r w:rsidDel="00000000" w:rsidR="00000000" w:rsidRPr="00000000">
        <w:rPr>
          <w:color w:val="313131"/>
          <w:highlight w:val="white"/>
          <w:rtl w:val="0"/>
        </w:rPr>
        <w:t xml:space="preserve"> is made (as in the above example), Python looks up the frame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and finds the value associated with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(in this case, </w:t>
      </w:r>
      <w:r w:rsidDel="00000000" w:rsidR="00000000" w:rsidRPr="00000000">
        <w:rPr>
          <w:rFonts w:ascii="Courier New" w:cs="Courier New" w:eastAsia="Courier New" w:hAnsi="Courier New"/>
          <w:color w:val="313131"/>
          <w:highlight w:val="white"/>
          <w:rtl w:val="0"/>
        </w:rPr>
        <w:t xml:space="preserve">“large”</w:t>
      </w:r>
      <w:r w:rsidDel="00000000" w:rsidR="00000000" w:rsidRPr="00000000">
        <w:rPr>
          <w:color w:val="313131"/>
          <w:highlight w:val="white"/>
          <w:rtl w:val="0"/>
        </w:rPr>
        <w:t xml:space="preserve">) in it. In this way, there are no errors when multiple instances of a class are created and multiple attributes with the same name created as well.</w:t>
      </w:r>
    </w:p>
    <w:p w:rsidR="00000000" w:rsidDel="00000000" w:rsidP="00000000" w:rsidRDefault="00000000" w:rsidRPr="00000000" w14:paraId="00000490">
      <w:pPr>
        <w:rPr>
          <w:color w:val="313131"/>
          <w:highlight w:val="white"/>
        </w:rPr>
      </w:pPr>
      <w:r w:rsidDel="00000000" w:rsidR="00000000" w:rsidRPr="00000000">
        <w:rPr>
          <w:rtl w:val="0"/>
        </w:rPr>
      </w:r>
    </w:p>
    <w:p w:rsidR="00000000" w:rsidDel="00000000" w:rsidP="00000000" w:rsidRDefault="00000000" w:rsidRPr="00000000" w14:paraId="00000491">
      <w:pPr>
        <w:rPr>
          <w:color w:val="313131"/>
          <w:highlight w:val="white"/>
        </w:rPr>
      </w:pPr>
      <w:r w:rsidDel="00000000" w:rsidR="00000000" w:rsidRPr="00000000">
        <w:rPr>
          <w:color w:val="313131"/>
          <w:highlight w:val="white"/>
          <w:rtl w:val="0"/>
        </w:rPr>
        <w:t xml:space="preserve">Additional procedures, or methods, can be created to work the attributes of instances of a class. Methods are limited to the scope of the class in which they are created, thereby also allowing multiple methods with the same names to be created and used in different classes. By default, Python automatically passes a value for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every time a method call is made, which is why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is often the first parameter of every method of a class:</w:t>
      </w:r>
    </w:p>
    <w:p w:rsidR="00000000" w:rsidDel="00000000" w:rsidP="00000000" w:rsidRDefault="00000000" w:rsidRPr="00000000" w14:paraId="00000492">
      <w:pPr>
        <w:rPr>
          <w:color w:val="313131"/>
          <w:highlight w:val="white"/>
        </w:rPr>
      </w:pPr>
      <w:r w:rsidDel="00000000" w:rsidR="00000000" w:rsidRPr="00000000">
        <w:rPr>
          <w:rtl w:val="0"/>
        </w:rPr>
      </w:r>
    </w:p>
    <w:p w:rsidR="00000000" w:rsidDel="00000000" w:rsidP="00000000" w:rsidRDefault="00000000" w:rsidRPr="00000000" w14:paraId="0000049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9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49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self.size = size</w:t>
      </w:r>
    </w:p>
    <w:p w:rsidR="00000000" w:rsidDel="00000000" w:rsidP="00000000" w:rsidRDefault="00000000" w:rsidRPr="00000000" w14:paraId="0000049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self.color = color</w:t>
      </w:r>
    </w:p>
    <w:p w:rsidR="00000000" w:rsidDel="00000000" w:rsidP="00000000" w:rsidRDefault="00000000" w:rsidRPr="00000000" w14:paraId="0000049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self.mood = mood</w:t>
      </w:r>
    </w:p>
    <w:p w:rsidR="00000000" w:rsidDel="00000000" w:rsidP="00000000" w:rsidRDefault="00000000" w:rsidRPr="00000000" w14:paraId="0000049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self.alive = True</w:t>
      </w:r>
    </w:p>
    <w:p w:rsidR="00000000" w:rsidDel="00000000" w:rsidP="00000000" w:rsidRDefault="00000000" w:rsidRPr="00000000" w14:paraId="0000049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9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feeling(self):</w:t>
      </w:r>
    </w:p>
    <w:p w:rsidR="00000000" w:rsidDel="00000000" w:rsidP="00000000" w:rsidRDefault="00000000" w:rsidRPr="00000000" w14:paraId="0000049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self.color, str(self), “is feeling”, self.mood,</w:t>
      </w:r>
    </w:p>
    <w:p w:rsidR="00000000" w:rsidDel="00000000" w:rsidP="00000000" w:rsidRDefault="00000000" w:rsidRPr="00000000" w14:paraId="0000049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49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9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colors(self, other):</w:t>
      </w:r>
    </w:p>
    <w:p w:rsidR="00000000" w:rsidDel="00000000" w:rsidP="00000000" w:rsidRDefault="00000000" w:rsidRPr="00000000" w14:paraId="0000049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str(self), “is”, self.color, “and the”,</w:t>
      </w:r>
    </w:p>
    <w:p w:rsidR="00000000" w:rsidDel="00000000" w:rsidP="00000000" w:rsidRDefault="00000000" w:rsidRPr="00000000" w14:paraId="000004A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str(other), “is”, other.color, “.”</w:t>
      </w:r>
    </w:p>
    <w:p w:rsidR="00000000" w:rsidDel="00000000" w:rsidP="00000000" w:rsidRDefault="00000000" w:rsidRPr="00000000" w14:paraId="000004A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3">
      <w:pPr>
        <w:rPr>
          <w:color w:val="313131"/>
          <w:highlight w:val="white"/>
        </w:rPr>
      </w:pPr>
      <w:r w:rsidDel="00000000" w:rsidR="00000000" w:rsidRPr="00000000">
        <w:rPr>
          <w:color w:val="313131"/>
          <w:highlight w:val="white"/>
          <w:rtl w:val="0"/>
        </w:rPr>
        <w:t xml:space="preserve">In the above example, the function </w:t>
      </w:r>
      <w:r w:rsidDel="00000000" w:rsidR="00000000" w:rsidRPr="00000000">
        <w:rPr>
          <w:rFonts w:ascii="Courier New" w:cs="Courier New" w:eastAsia="Courier New" w:hAnsi="Courier New"/>
          <w:color w:val="313131"/>
          <w:highlight w:val="white"/>
          <w:rtl w:val="0"/>
        </w:rPr>
        <w:t xml:space="preserve">feeling</w:t>
      </w:r>
      <w:r w:rsidDel="00000000" w:rsidR="00000000" w:rsidRPr="00000000">
        <w:rPr>
          <w:color w:val="313131"/>
          <w:highlight w:val="white"/>
          <w:rtl w:val="0"/>
        </w:rPr>
        <w:t xml:space="preserve"> uses dot notation to access the attributes of whatever instance is passed for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Method calls are made using dot notation as well:</w:t>
      </w:r>
    </w:p>
    <w:p w:rsidR="00000000" w:rsidDel="00000000" w:rsidP="00000000" w:rsidRDefault="00000000" w:rsidRPr="00000000" w14:paraId="000004A4">
      <w:pPr>
        <w:rPr>
          <w:color w:val="313131"/>
          <w:highlight w:val="white"/>
        </w:rPr>
      </w:pPr>
      <w:r w:rsidDel="00000000" w:rsidR="00000000" w:rsidRPr="00000000">
        <w:rPr>
          <w:rtl w:val="0"/>
        </w:rPr>
      </w:r>
    </w:p>
    <w:p w:rsidR="00000000" w:rsidDel="00000000" w:rsidP="00000000" w:rsidRDefault="00000000" w:rsidRPr="00000000" w14:paraId="000004A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print(hippo.feeling())</w:t>
      </w:r>
    </w:p>
    <w:p w:rsidR="00000000" w:rsidDel="00000000" w:rsidP="00000000" w:rsidRDefault="00000000" w:rsidRPr="00000000" w14:paraId="000004A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7">
      <w:pPr>
        <w:rPr>
          <w:color w:val="313131"/>
          <w:highlight w:val="white"/>
        </w:rPr>
      </w:pPr>
      <w:r w:rsidDel="00000000" w:rsidR="00000000" w:rsidRPr="00000000">
        <w:rPr>
          <w:color w:val="313131"/>
          <w:highlight w:val="white"/>
          <w:rtl w:val="0"/>
        </w:rPr>
        <w:t xml:space="preserve">A method call is made by typing the name of the instance followed by a dot and the name of the desired method along with any additional arguments (in parentheses). In the above example, the method </w:t>
      </w:r>
      <w:r w:rsidDel="00000000" w:rsidR="00000000" w:rsidRPr="00000000">
        <w:rPr>
          <w:rFonts w:ascii="Courier New" w:cs="Courier New" w:eastAsia="Courier New" w:hAnsi="Courier New"/>
          <w:color w:val="313131"/>
          <w:highlight w:val="white"/>
          <w:rtl w:val="0"/>
        </w:rPr>
        <w:t xml:space="preserve">feeling</w:t>
      </w:r>
      <w:r w:rsidDel="00000000" w:rsidR="00000000" w:rsidRPr="00000000">
        <w:rPr>
          <w:color w:val="313131"/>
          <w:highlight w:val="white"/>
          <w:rtl w:val="0"/>
        </w:rPr>
        <w:t xml:space="preserve"> only takes one argument,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which is automatically passed by Python so no additional arguments are needed. The above example would print, </w:t>
      </w:r>
      <w:r w:rsidDel="00000000" w:rsidR="00000000" w:rsidRPr="00000000">
        <w:rPr>
          <w:rFonts w:ascii="Courier New" w:cs="Courier New" w:eastAsia="Courier New" w:hAnsi="Courier New"/>
          <w:color w:val="313131"/>
          <w:highlight w:val="white"/>
          <w:rtl w:val="0"/>
        </w:rPr>
        <w:t xml:space="preserve">“The purple hippo is feeling amused.”</w:t>
      </w:r>
      <w:r w:rsidDel="00000000" w:rsidR="00000000" w:rsidRPr="00000000">
        <w:rPr>
          <w:color w:val="313131"/>
          <w:highlight w:val="white"/>
          <w:rtl w:val="0"/>
        </w:rPr>
        <w:t xml:space="preserve">.</w:t>
      </w:r>
    </w:p>
    <w:p w:rsidR="00000000" w:rsidDel="00000000" w:rsidP="00000000" w:rsidRDefault="00000000" w:rsidRPr="00000000" w14:paraId="000004A8">
      <w:pPr>
        <w:rPr>
          <w:color w:val="313131"/>
          <w:highlight w:val="white"/>
        </w:rPr>
      </w:pPr>
      <w:r w:rsidDel="00000000" w:rsidR="00000000" w:rsidRPr="00000000">
        <w:rPr>
          <w:rtl w:val="0"/>
        </w:rPr>
      </w:r>
    </w:p>
    <w:p w:rsidR="00000000" w:rsidDel="00000000" w:rsidP="00000000" w:rsidRDefault="00000000" w:rsidRPr="00000000" w14:paraId="000004A9">
      <w:pPr>
        <w:rPr>
          <w:color w:val="313131"/>
          <w:highlight w:val="white"/>
        </w:rPr>
      </w:pPr>
      <w:r w:rsidDel="00000000" w:rsidR="00000000" w:rsidRPr="00000000">
        <w:rPr>
          <w:color w:val="313131"/>
          <w:highlight w:val="white"/>
          <w:rtl w:val="0"/>
        </w:rPr>
        <w:t xml:space="preserve">Alternatively, methods can be called by typing the name of the class followed by a dot and the name of the method will </w:t>
      </w:r>
      <w:r w:rsidDel="00000000" w:rsidR="00000000" w:rsidRPr="00000000">
        <w:rPr>
          <w:i w:val="1"/>
          <w:color w:val="313131"/>
          <w:highlight w:val="white"/>
          <w:rtl w:val="0"/>
        </w:rPr>
        <w:t xml:space="preserve">all</w:t>
      </w:r>
      <w:r w:rsidDel="00000000" w:rsidR="00000000" w:rsidRPr="00000000">
        <w:rPr>
          <w:color w:val="313131"/>
          <w:highlight w:val="white"/>
          <w:rtl w:val="0"/>
        </w:rPr>
        <w:t xml:space="preserve"> the arguments it takes (in parentheses):</w:t>
      </w:r>
    </w:p>
    <w:p w:rsidR="00000000" w:rsidDel="00000000" w:rsidP="00000000" w:rsidRDefault="00000000" w:rsidRPr="00000000" w14:paraId="000004AA">
      <w:pPr>
        <w:rPr>
          <w:color w:val="313131"/>
          <w:highlight w:val="white"/>
        </w:rPr>
      </w:pPr>
      <w:r w:rsidDel="00000000" w:rsidR="00000000" w:rsidRPr="00000000">
        <w:rPr>
          <w:rtl w:val="0"/>
        </w:rPr>
      </w:r>
    </w:p>
    <w:p w:rsidR="00000000" w:rsidDel="00000000" w:rsidP="00000000" w:rsidRDefault="00000000" w:rsidRPr="00000000" w14:paraId="000004AB">
      <w:pPr>
        <w:rPr>
          <w:color w:val="313131"/>
          <w:highlight w:val="white"/>
        </w:rPr>
      </w:pPr>
      <w:r w:rsidDel="00000000" w:rsidR="00000000" w:rsidRPr="00000000">
        <w:rPr>
          <w:rFonts w:ascii="Courier New" w:cs="Courier New" w:eastAsia="Courier New" w:hAnsi="Courier New"/>
          <w:color w:val="313131"/>
          <w:highlight w:val="white"/>
          <w:rtl w:val="0"/>
        </w:rPr>
        <w:t xml:space="preserve">print(Animals.feeling(hippo))</w:t>
      </w:r>
      <w:r w:rsidDel="00000000" w:rsidR="00000000" w:rsidRPr="00000000">
        <w:rPr>
          <w:rtl w:val="0"/>
        </w:rPr>
      </w:r>
    </w:p>
    <w:p w:rsidR="00000000" w:rsidDel="00000000" w:rsidP="00000000" w:rsidRDefault="00000000" w:rsidRPr="00000000" w14:paraId="000004AC">
      <w:pPr>
        <w:rPr>
          <w:color w:val="313131"/>
          <w:highlight w:val="white"/>
        </w:rPr>
      </w:pPr>
      <w:r w:rsidDel="00000000" w:rsidR="00000000" w:rsidRPr="00000000">
        <w:rPr>
          <w:rtl w:val="0"/>
        </w:rPr>
      </w:r>
    </w:p>
    <w:p w:rsidR="00000000" w:rsidDel="00000000" w:rsidP="00000000" w:rsidRDefault="00000000" w:rsidRPr="00000000" w14:paraId="000004AD">
      <w:pPr>
        <w:rPr>
          <w:color w:val="313131"/>
          <w:highlight w:val="white"/>
        </w:rPr>
      </w:pPr>
      <w:r w:rsidDel="00000000" w:rsidR="00000000" w:rsidRPr="00000000">
        <w:rPr>
          <w:color w:val="313131"/>
          <w:highlight w:val="white"/>
          <w:rtl w:val="0"/>
        </w:rPr>
        <w:t xml:space="preserve">However, using this method will require you to provide an argument for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since the method being called will need to know what instance to work on.</w:t>
      </w:r>
    </w:p>
    <w:p w:rsidR="00000000" w:rsidDel="00000000" w:rsidP="00000000" w:rsidRDefault="00000000" w:rsidRPr="00000000" w14:paraId="000004AE">
      <w:pPr>
        <w:rPr>
          <w:color w:val="313131"/>
          <w:highlight w:val="white"/>
        </w:rPr>
      </w:pPr>
      <w:r w:rsidDel="00000000" w:rsidR="00000000" w:rsidRPr="00000000">
        <w:rPr>
          <w:rtl w:val="0"/>
        </w:rPr>
      </w:r>
    </w:p>
    <w:p w:rsidR="00000000" w:rsidDel="00000000" w:rsidP="00000000" w:rsidRDefault="00000000" w:rsidRPr="00000000" w14:paraId="000004A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giraffe = Animals(“large”, “yellow”, “mellow”)</w:t>
      </w:r>
    </w:p>
    <w:p w:rsidR="00000000" w:rsidDel="00000000" w:rsidP="00000000" w:rsidRDefault="00000000" w:rsidRPr="00000000" w14:paraId="000004B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B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print(hippo.colors(giraffe))</w:t>
      </w:r>
    </w:p>
    <w:p w:rsidR="00000000" w:rsidDel="00000000" w:rsidP="00000000" w:rsidRDefault="00000000" w:rsidRPr="00000000" w14:paraId="000004B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B3">
      <w:pPr>
        <w:rPr>
          <w:color w:val="313131"/>
          <w:highlight w:val="white"/>
        </w:rPr>
      </w:pPr>
      <w:r w:rsidDel="00000000" w:rsidR="00000000" w:rsidRPr="00000000">
        <w:rPr>
          <w:color w:val="313131"/>
          <w:highlight w:val="white"/>
          <w:rtl w:val="0"/>
        </w:rPr>
        <w:t xml:space="preserve">The above example exemplifies a method call with an additional argument and would print, </w:t>
      </w:r>
      <w:r w:rsidDel="00000000" w:rsidR="00000000" w:rsidRPr="00000000">
        <w:rPr>
          <w:rFonts w:ascii="Courier New" w:cs="Courier New" w:eastAsia="Courier New" w:hAnsi="Courier New"/>
          <w:color w:val="313131"/>
          <w:highlight w:val="white"/>
          <w:rtl w:val="0"/>
        </w:rPr>
        <w:t xml:space="preserve">“The hippo is purple and the giraffe is yellow.”</w:t>
      </w:r>
      <w:r w:rsidDel="00000000" w:rsidR="00000000" w:rsidRPr="00000000">
        <w:rPr>
          <w:color w:val="313131"/>
          <w:highlight w:val="white"/>
          <w:rtl w:val="0"/>
        </w:rPr>
        <w:t xml:space="preserve">.</w:t>
      </w:r>
    </w:p>
    <w:p w:rsidR="00000000" w:rsidDel="00000000" w:rsidP="00000000" w:rsidRDefault="00000000" w:rsidRPr="00000000" w14:paraId="000004B4">
      <w:pPr>
        <w:rPr>
          <w:color w:val="313131"/>
          <w:highlight w:val="white"/>
        </w:rPr>
      </w:pPr>
      <w:r w:rsidDel="00000000" w:rsidR="00000000" w:rsidRPr="00000000">
        <w:rPr>
          <w:rtl w:val="0"/>
        </w:rPr>
      </w:r>
    </w:p>
    <w:p w:rsidR="00000000" w:rsidDel="00000000" w:rsidP="00000000" w:rsidRDefault="00000000" w:rsidRPr="00000000" w14:paraId="000004B5">
      <w:pPr>
        <w:rPr>
          <w:color w:val="313131"/>
          <w:highlight w:val="white"/>
        </w:rPr>
      </w:pPr>
      <w:r w:rsidDel="00000000" w:rsidR="00000000" w:rsidRPr="00000000">
        <w:rPr>
          <w:color w:val="313131"/>
          <w:highlight w:val="white"/>
          <w:rtl w:val="0"/>
        </w:rPr>
        <w:t xml:space="preserve">There are several (in fact, many) built-in methods that Python uses when function calls are made on instances of classes. For example, when called on an instance of a class, the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function uses a method named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w:t>
      </w:r>
    </w:p>
    <w:p w:rsidR="00000000" w:rsidDel="00000000" w:rsidP="00000000" w:rsidRDefault="00000000" w:rsidRPr="00000000" w14:paraId="000004B6">
      <w:pPr>
        <w:rPr>
          <w:color w:val="313131"/>
          <w:highlight w:val="white"/>
        </w:rPr>
      </w:pPr>
      <w:r w:rsidDel="00000000" w:rsidR="00000000" w:rsidRPr="00000000">
        <w:rPr>
          <w:rtl w:val="0"/>
        </w:rPr>
      </w:r>
    </w:p>
    <w:p w:rsidR="00000000" w:rsidDel="00000000" w:rsidP="00000000" w:rsidRDefault="00000000" w:rsidRPr="00000000" w14:paraId="000004B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print(hippo)</w:t>
      </w:r>
    </w:p>
    <w:p w:rsidR="00000000" w:rsidDel="00000000" w:rsidP="00000000" w:rsidRDefault="00000000" w:rsidRPr="00000000" w14:paraId="000004B8">
      <w:pPr>
        <w:rPr>
          <w:color w:val="313131"/>
          <w:highlight w:val="white"/>
        </w:rPr>
      </w:pPr>
      <w:r w:rsidDel="00000000" w:rsidR="00000000" w:rsidRPr="00000000">
        <w:rPr>
          <w:rtl w:val="0"/>
        </w:rPr>
      </w:r>
    </w:p>
    <w:p w:rsidR="00000000" w:rsidDel="00000000" w:rsidP="00000000" w:rsidRDefault="00000000" w:rsidRPr="00000000" w14:paraId="000004B9">
      <w:pPr>
        <w:rPr>
          <w:color w:val="313131"/>
          <w:highlight w:val="white"/>
        </w:rPr>
      </w:pPr>
      <w:r w:rsidDel="00000000" w:rsidR="00000000" w:rsidRPr="00000000">
        <w:rPr>
          <w:color w:val="313131"/>
          <w:highlight w:val="white"/>
          <w:rtl w:val="0"/>
        </w:rPr>
        <w:t xml:space="preserve">The above call would print something such as </w:t>
      </w:r>
      <w:r w:rsidDel="00000000" w:rsidR="00000000" w:rsidRPr="00000000">
        <w:rPr>
          <w:rFonts w:ascii="Courier New" w:cs="Courier New" w:eastAsia="Courier New" w:hAnsi="Courier New"/>
          <w:color w:val="313131"/>
          <w:highlight w:val="white"/>
          <w:rtl w:val="0"/>
        </w:rPr>
        <w:t xml:space="preserve">&lt;__main__.Animals object at 0x7fa918510488&gt;</w:t>
      </w:r>
      <w:r w:rsidDel="00000000" w:rsidR="00000000" w:rsidRPr="00000000">
        <w:rPr>
          <w:color w:val="313131"/>
          <w:highlight w:val="white"/>
          <w:rtl w:val="0"/>
        </w:rPr>
        <w:t xml:space="preserve">. To change the way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behaves on instances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we can redefine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within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to do what we want:</w:t>
      </w:r>
    </w:p>
    <w:p w:rsidR="00000000" w:rsidDel="00000000" w:rsidP="00000000" w:rsidRDefault="00000000" w:rsidRPr="00000000" w14:paraId="000004BA">
      <w:pPr>
        <w:rPr>
          <w:color w:val="313131"/>
          <w:highlight w:val="white"/>
        </w:rPr>
      </w:pPr>
      <w:r w:rsidDel="00000000" w:rsidR="00000000" w:rsidRPr="00000000">
        <w:rPr>
          <w:rtl w:val="0"/>
        </w:rPr>
      </w:r>
    </w:p>
    <w:p w:rsidR="00000000" w:rsidDel="00000000" w:rsidP="00000000" w:rsidRDefault="00000000" w:rsidRPr="00000000" w14:paraId="000004B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B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4B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self.size = size</w:t>
      </w:r>
    </w:p>
    <w:p w:rsidR="00000000" w:rsidDel="00000000" w:rsidP="00000000" w:rsidRDefault="00000000" w:rsidRPr="00000000" w14:paraId="000004B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self.color = color</w:t>
      </w:r>
    </w:p>
    <w:p w:rsidR="00000000" w:rsidDel="00000000" w:rsidP="00000000" w:rsidRDefault="00000000" w:rsidRPr="00000000" w14:paraId="000004B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self.mood = mood</w:t>
      </w:r>
    </w:p>
    <w:p w:rsidR="00000000" w:rsidDel="00000000" w:rsidP="00000000" w:rsidRDefault="00000000" w:rsidRPr="00000000" w14:paraId="000004C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self.alive = True</w:t>
      </w:r>
    </w:p>
    <w:p w:rsidR="00000000" w:rsidDel="00000000" w:rsidP="00000000" w:rsidRDefault="00000000" w:rsidRPr="00000000" w14:paraId="000004C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4C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feeling(self):</w:t>
      </w:r>
    </w:p>
    <w:p w:rsidR="00000000" w:rsidDel="00000000" w:rsidP="00000000" w:rsidRDefault="00000000" w:rsidRPr="00000000" w14:paraId="000004C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self.color, str(self), “is feeling”, self.mood,</w:t>
      </w:r>
    </w:p>
    <w:p w:rsidR="00000000" w:rsidDel="00000000" w:rsidP="00000000" w:rsidRDefault="00000000" w:rsidRPr="00000000" w14:paraId="000004C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4C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C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colors(self, other):</w:t>
      </w:r>
    </w:p>
    <w:p w:rsidR="00000000" w:rsidDel="00000000" w:rsidP="00000000" w:rsidRDefault="00000000" w:rsidRPr="00000000" w14:paraId="000004C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str(self), “is”, self.color, “and the”,</w:t>
      </w:r>
    </w:p>
    <w:p w:rsidR="00000000" w:rsidDel="00000000" w:rsidP="00000000" w:rsidRDefault="00000000" w:rsidRPr="00000000" w14:paraId="000004C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str(other), “is”, other.color, “.”</w:t>
      </w:r>
    </w:p>
    <w:p w:rsidR="00000000" w:rsidDel="00000000" w:rsidP="00000000" w:rsidRDefault="00000000" w:rsidRPr="00000000" w14:paraId="000004C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C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4C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an animal! &gt;”</w:t>
      </w:r>
    </w:p>
    <w:p w:rsidR="00000000" w:rsidDel="00000000" w:rsidP="00000000" w:rsidRDefault="00000000" w:rsidRPr="00000000" w14:paraId="000004C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CD">
      <w:pPr>
        <w:rPr>
          <w:color w:val="313131"/>
          <w:highlight w:val="white"/>
        </w:rPr>
      </w:pPr>
      <w:r w:rsidDel="00000000" w:rsidR="00000000" w:rsidRPr="00000000">
        <w:rPr>
          <w:color w:val="313131"/>
          <w:highlight w:val="white"/>
          <w:rtl w:val="0"/>
        </w:rPr>
        <w:t xml:space="preserve">Calling the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function on an instance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(say,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will now print:</w:t>
      </w:r>
    </w:p>
    <w:p w:rsidR="00000000" w:rsidDel="00000000" w:rsidP="00000000" w:rsidRDefault="00000000" w:rsidRPr="00000000" w14:paraId="000004CE">
      <w:pPr>
        <w:rPr>
          <w:color w:val="313131"/>
          <w:highlight w:val="white"/>
        </w:rPr>
      </w:pPr>
      <w:r w:rsidDel="00000000" w:rsidR="00000000" w:rsidRPr="00000000">
        <w:rPr>
          <w:rtl w:val="0"/>
        </w:rPr>
      </w:r>
    </w:p>
    <w:p w:rsidR="00000000" w:rsidDel="00000000" w:rsidP="00000000" w:rsidRDefault="00000000" w:rsidRPr="00000000" w14:paraId="000004C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&lt; A hippo is animal! &gt;</w:t>
      </w:r>
    </w:p>
    <w:p w:rsidR="00000000" w:rsidDel="00000000" w:rsidP="00000000" w:rsidRDefault="00000000" w:rsidRPr="00000000" w14:paraId="000004D0">
      <w:pPr>
        <w:rPr>
          <w:color w:val="313131"/>
          <w:highlight w:val="white"/>
        </w:rPr>
      </w:pPr>
      <w:r w:rsidDel="00000000" w:rsidR="00000000" w:rsidRPr="00000000">
        <w:rPr>
          <w:rtl w:val="0"/>
        </w:rPr>
      </w:r>
    </w:p>
    <w:p w:rsidR="00000000" w:rsidDel="00000000" w:rsidP="00000000" w:rsidRDefault="00000000" w:rsidRPr="00000000" w14:paraId="000004D1">
      <w:pPr>
        <w:rPr>
          <w:color w:val="313131"/>
          <w:highlight w:val="white"/>
        </w:rPr>
      </w:pPr>
      <w:r w:rsidDel="00000000" w:rsidR="00000000" w:rsidRPr="00000000">
        <w:rPr>
          <w:color w:val="313131"/>
          <w:highlight w:val="white"/>
          <w:rtl w:val="0"/>
        </w:rPr>
        <w:t xml:space="preserve">Other built-in methods which can be redefined include the </w:t>
      </w:r>
      <w:r w:rsidDel="00000000" w:rsidR="00000000" w:rsidRPr="00000000">
        <w:rPr>
          <w:rFonts w:ascii="Courier New" w:cs="Courier New" w:eastAsia="Courier New" w:hAnsi="Courier New"/>
          <w:color w:val="313131"/>
          <w:highlight w:val="white"/>
          <w:rtl w:val="0"/>
        </w:rPr>
        <w:t xml:space="preserve">__add__</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__eq__</w:t>
      </w:r>
      <w:r w:rsidDel="00000000" w:rsidR="00000000" w:rsidRPr="00000000">
        <w:rPr>
          <w:color w:val="313131"/>
          <w:highlight w:val="white"/>
          <w:rtl w:val="0"/>
        </w:rPr>
        <w:t xml:space="preserve"> methods, which change the way the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operators work, respectively. For example, adding the following code to the end our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function will change the way expressions such as </w:t>
      </w:r>
      <w:r w:rsidDel="00000000" w:rsidR="00000000" w:rsidRPr="00000000">
        <w:rPr>
          <w:rFonts w:ascii="Courier New" w:cs="Courier New" w:eastAsia="Courier New" w:hAnsi="Courier New"/>
          <w:color w:val="313131"/>
          <w:highlight w:val="white"/>
          <w:rtl w:val="0"/>
        </w:rPr>
        <w:t xml:space="preserve">hippo + giraffe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hippo == giraffe</w:t>
      </w:r>
      <w:r w:rsidDel="00000000" w:rsidR="00000000" w:rsidRPr="00000000">
        <w:rPr>
          <w:color w:val="313131"/>
          <w:highlight w:val="white"/>
          <w:rtl w:val="0"/>
        </w:rPr>
        <w:t xml:space="preserve"> are run:</w:t>
      </w:r>
    </w:p>
    <w:p w:rsidR="00000000" w:rsidDel="00000000" w:rsidP="00000000" w:rsidRDefault="00000000" w:rsidRPr="00000000" w14:paraId="000004D2">
      <w:pPr>
        <w:rPr>
          <w:color w:val="313131"/>
          <w:highlight w:val="white"/>
        </w:rPr>
      </w:pPr>
      <w:r w:rsidDel="00000000" w:rsidR="00000000" w:rsidRPr="00000000">
        <w:rPr>
          <w:rtl w:val="0"/>
        </w:rPr>
      </w:r>
    </w:p>
    <w:p w:rsidR="00000000" w:rsidDel="00000000" w:rsidP="00000000" w:rsidRDefault="00000000" w:rsidRPr="00000000" w14:paraId="000004D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__add__(self, other):</w:t>
      </w:r>
    </w:p>
    <w:p w:rsidR="00000000" w:rsidDel="00000000" w:rsidP="00000000" w:rsidRDefault="00000000" w:rsidRPr="00000000" w14:paraId="000004D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“What do you get when you cross a”, str(self), “with</w:t>
      </w:r>
    </w:p>
    <w:p w:rsidR="00000000" w:rsidDel="00000000" w:rsidP="00000000" w:rsidRDefault="00000000" w:rsidRPr="00000000" w14:paraId="000004D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 str(other) + “?”</w:t>
      </w:r>
    </w:p>
    <w:p w:rsidR="00000000" w:rsidDel="00000000" w:rsidP="00000000" w:rsidRDefault="00000000" w:rsidRPr="00000000" w14:paraId="000004D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D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__eq__(self, other):</w:t>
      </w:r>
    </w:p>
    <w:p w:rsidR="00000000" w:rsidDel="00000000" w:rsidP="00000000" w:rsidRDefault="00000000" w:rsidRPr="00000000" w14:paraId="000004D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“What’s the difference between a”, str(self), “and</w:t>
      </w:r>
    </w:p>
    <w:p w:rsidR="00000000" w:rsidDel="00000000" w:rsidP="00000000" w:rsidRDefault="00000000" w:rsidRPr="00000000" w14:paraId="000004D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 str(other) + “?”</w:t>
      </w:r>
    </w:p>
    <w:p w:rsidR="00000000" w:rsidDel="00000000" w:rsidP="00000000" w:rsidRDefault="00000000" w:rsidRPr="00000000" w14:paraId="000004DA">
      <w:pPr>
        <w:rPr>
          <w:color w:val="313131"/>
          <w:highlight w:val="white"/>
        </w:rPr>
      </w:pPr>
      <w:r w:rsidDel="00000000" w:rsidR="00000000" w:rsidRPr="00000000">
        <w:rPr>
          <w:rtl w:val="0"/>
        </w:rPr>
      </w:r>
    </w:p>
    <w:p w:rsidR="00000000" w:rsidDel="00000000" w:rsidP="00000000" w:rsidRDefault="00000000" w:rsidRPr="00000000" w14:paraId="000004DB">
      <w:pPr>
        <w:rPr>
          <w:color w:val="313131"/>
          <w:highlight w:val="white"/>
        </w:rPr>
      </w:pPr>
      <w:r w:rsidDel="00000000" w:rsidR="00000000" w:rsidRPr="00000000">
        <w:rPr>
          <w:color w:val="313131"/>
          <w:highlight w:val="white"/>
          <w:rtl w:val="0"/>
        </w:rPr>
        <w:t xml:space="preserve">When creating classes, it is helpful to remember what objects consist of. The name of the class specifies the </w:t>
      </w:r>
      <w:r w:rsidDel="00000000" w:rsidR="00000000" w:rsidRPr="00000000">
        <w:rPr>
          <w:i w:val="1"/>
          <w:color w:val="313131"/>
          <w:highlight w:val="white"/>
          <w:rtl w:val="0"/>
        </w:rPr>
        <w:t xml:space="preserve">type</w:t>
      </w:r>
      <w:r w:rsidDel="00000000" w:rsidR="00000000" w:rsidRPr="00000000">
        <w:rPr>
          <w:color w:val="313131"/>
          <w:highlight w:val="white"/>
          <w:rtl w:val="0"/>
        </w:rPr>
        <w:t xml:space="preserve"> of the object being created,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specifies the way objects of that class are </w:t>
      </w:r>
      <w:r w:rsidDel="00000000" w:rsidR="00000000" w:rsidRPr="00000000">
        <w:rPr>
          <w:i w:val="1"/>
          <w:color w:val="313131"/>
          <w:highlight w:val="white"/>
          <w:rtl w:val="0"/>
        </w:rPr>
        <w:t xml:space="preserve">internally represented</w:t>
      </w:r>
      <w:r w:rsidDel="00000000" w:rsidR="00000000" w:rsidRPr="00000000">
        <w:rPr>
          <w:color w:val="313131"/>
          <w:highlight w:val="white"/>
          <w:rtl w:val="0"/>
        </w:rPr>
        <w:t xml:space="preserve">, and the rest of the functions specify the way objects of that type can be </w:t>
      </w:r>
      <w:r w:rsidDel="00000000" w:rsidR="00000000" w:rsidRPr="00000000">
        <w:rPr>
          <w:i w:val="1"/>
          <w:color w:val="313131"/>
          <w:highlight w:val="white"/>
          <w:rtl w:val="0"/>
        </w:rPr>
        <w:t xml:space="preserve">interacted</w:t>
      </w:r>
      <w:r w:rsidDel="00000000" w:rsidR="00000000" w:rsidRPr="00000000">
        <w:rPr>
          <w:color w:val="313131"/>
          <w:highlight w:val="white"/>
          <w:rtl w:val="0"/>
        </w:rPr>
        <w:t xml:space="preserve"> with. Classes are </w:t>
      </w:r>
      <w:r w:rsidDel="00000000" w:rsidR="00000000" w:rsidRPr="00000000">
        <w:rPr>
          <w:i w:val="1"/>
          <w:color w:val="313131"/>
          <w:highlight w:val="white"/>
          <w:rtl w:val="0"/>
        </w:rPr>
        <w:t xml:space="preserve">types</w:t>
      </w:r>
      <w:r w:rsidDel="00000000" w:rsidR="00000000" w:rsidRPr="00000000">
        <w:rPr>
          <w:color w:val="313131"/>
          <w:highlight w:val="white"/>
          <w:rtl w:val="0"/>
        </w:rPr>
        <w:t xml:space="preserve"> while their instances are </w:t>
      </w:r>
      <w:r w:rsidDel="00000000" w:rsidR="00000000" w:rsidRPr="00000000">
        <w:rPr>
          <w:i w:val="1"/>
          <w:color w:val="313131"/>
          <w:highlight w:val="white"/>
          <w:rtl w:val="0"/>
        </w:rPr>
        <w:t xml:space="preserve">objects</w:t>
      </w:r>
      <w:r w:rsidDel="00000000" w:rsidR="00000000" w:rsidRPr="00000000">
        <w:rPr>
          <w:color w:val="313131"/>
          <w:highlight w:val="white"/>
          <w:rtl w:val="0"/>
        </w:rPr>
        <w:t xml:space="preserve"> of those types. Typically, the functions in a class are operations specially designed to meet the needs and specifications of objects of that class. </w:t>
      </w:r>
    </w:p>
    <w:p w:rsidR="00000000" w:rsidDel="00000000" w:rsidP="00000000" w:rsidRDefault="00000000" w:rsidRPr="00000000" w14:paraId="000004DC">
      <w:pPr>
        <w:rPr>
          <w:color w:val="313131"/>
          <w:highlight w:val="white"/>
        </w:rPr>
      </w:pPr>
      <w:r w:rsidDel="00000000" w:rsidR="00000000" w:rsidRPr="00000000">
        <w:rPr>
          <w:rtl w:val="0"/>
        </w:rPr>
      </w:r>
    </w:p>
    <w:p w:rsidR="00000000" w:rsidDel="00000000" w:rsidP="00000000" w:rsidRDefault="00000000" w:rsidRPr="00000000" w14:paraId="000004DD">
      <w:pPr>
        <w:rPr>
          <w:color w:val="313131"/>
          <w:highlight w:val="white"/>
        </w:rPr>
      </w:pPr>
      <w:r w:rsidDel="00000000" w:rsidR="00000000" w:rsidRPr="00000000">
        <w:rPr>
          <w:color w:val="313131"/>
          <w:highlight w:val="white"/>
          <w:rtl w:val="0"/>
        </w:rPr>
        <w:t xml:space="preserve">When creating classes, it is generally a good practice to avoid directly manipulating attributes of an instance of that class (such as by using dot notation to directly access and change attributes (e.g. </w:t>
      </w:r>
      <w:r w:rsidDel="00000000" w:rsidR="00000000" w:rsidRPr="00000000">
        <w:rPr>
          <w:rFonts w:ascii="Courier New" w:cs="Courier New" w:eastAsia="Courier New" w:hAnsi="Courier New"/>
          <w:color w:val="313131"/>
          <w:highlight w:val="white"/>
          <w:rtl w:val="0"/>
        </w:rPr>
        <w:t xml:space="preserve">hippo.color = “purplish-brown”</w:t>
      </w:r>
      <w:r w:rsidDel="00000000" w:rsidR="00000000" w:rsidRPr="00000000">
        <w:rPr>
          <w:color w:val="313131"/>
          <w:highlight w:val="white"/>
          <w:rtl w:val="0"/>
        </w:rPr>
        <w:t xml:space="preserve">)). Instead, it is better to include separate functions in the class that return the values of certain attributes (known as </w:t>
      </w:r>
      <w:r w:rsidDel="00000000" w:rsidR="00000000" w:rsidRPr="00000000">
        <w:rPr>
          <w:b w:val="1"/>
          <w:color w:val="313131"/>
          <w:highlight w:val="white"/>
          <w:rtl w:val="0"/>
        </w:rPr>
        <w:t xml:space="preserve">getters</w:t>
      </w:r>
      <w:r w:rsidDel="00000000" w:rsidR="00000000" w:rsidRPr="00000000">
        <w:rPr>
          <w:color w:val="313131"/>
          <w:highlight w:val="white"/>
          <w:rtl w:val="0"/>
        </w:rPr>
        <w:t xml:space="preserve">) and other functions that change the values of certain attributes (known as </w:t>
      </w:r>
      <w:r w:rsidDel="00000000" w:rsidR="00000000" w:rsidRPr="00000000">
        <w:rPr>
          <w:b w:val="1"/>
          <w:color w:val="313131"/>
          <w:highlight w:val="white"/>
          <w:rtl w:val="0"/>
        </w:rPr>
        <w:t xml:space="preserve">setters</w:t>
      </w:r>
      <w:r w:rsidDel="00000000" w:rsidR="00000000" w:rsidRPr="00000000">
        <w:rPr>
          <w:color w:val="313131"/>
          <w:highlight w:val="white"/>
          <w:rtl w:val="0"/>
        </w:rPr>
        <w:t xml:space="preserve">). This is to ensure that there is no confusion when accessing or changing the values of attributes (especially in large, complex classes where multiple values may depend on each other) and to make things less complicated for other people who may use your class (e.g. other programmers need not know how you created your class, only how to use the functions within it (a form of abstraction)). </w:t>
      </w:r>
    </w:p>
    <w:p w:rsidR="00000000" w:rsidDel="00000000" w:rsidP="00000000" w:rsidRDefault="00000000" w:rsidRPr="00000000" w14:paraId="000004DE">
      <w:pPr>
        <w:rPr>
          <w:color w:val="313131"/>
          <w:highlight w:val="white"/>
        </w:rPr>
      </w:pPr>
      <w:r w:rsidDel="00000000" w:rsidR="00000000" w:rsidRPr="00000000">
        <w:rPr>
          <w:rtl w:val="0"/>
        </w:rPr>
      </w:r>
    </w:p>
    <w:p w:rsidR="00000000" w:rsidDel="00000000" w:rsidP="00000000" w:rsidRDefault="00000000" w:rsidRPr="00000000" w14:paraId="000004DF">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class Rectangle(object):</w:t>
      </w:r>
    </w:p>
    <w:p w:rsidR="00000000" w:rsidDel="00000000" w:rsidP="00000000" w:rsidRDefault="00000000" w:rsidRPr="00000000" w14:paraId="000004E0">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__init__(self, length, width):</w:t>
      </w:r>
    </w:p>
    <w:p w:rsidR="00000000" w:rsidDel="00000000" w:rsidP="00000000" w:rsidRDefault="00000000" w:rsidRPr="00000000" w14:paraId="000004E1">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self.l = length</w:t>
      </w:r>
    </w:p>
    <w:p w:rsidR="00000000" w:rsidDel="00000000" w:rsidP="00000000" w:rsidRDefault="00000000" w:rsidRPr="00000000" w14:paraId="000004E2">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self.w = width</w:t>
      </w:r>
    </w:p>
    <w:p w:rsidR="00000000" w:rsidDel="00000000" w:rsidP="00000000" w:rsidRDefault="00000000" w:rsidRPr="00000000" w14:paraId="000004E3">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self.area = length * width</w:t>
      </w:r>
    </w:p>
    <w:p w:rsidR="00000000" w:rsidDel="00000000" w:rsidP="00000000" w:rsidRDefault="00000000" w:rsidRPr="00000000" w14:paraId="000004E4">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5">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getLength(self):</w:t>
      </w:r>
    </w:p>
    <w:p w:rsidR="00000000" w:rsidDel="00000000" w:rsidP="00000000" w:rsidRDefault="00000000" w:rsidRPr="00000000" w14:paraId="000004E6">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return self.l</w:t>
      </w:r>
    </w:p>
    <w:p w:rsidR="00000000" w:rsidDel="00000000" w:rsidP="00000000" w:rsidRDefault="00000000" w:rsidRPr="00000000" w14:paraId="000004E7">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8">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getWidth(self):</w:t>
      </w:r>
    </w:p>
    <w:p w:rsidR="00000000" w:rsidDel="00000000" w:rsidP="00000000" w:rsidRDefault="00000000" w:rsidRPr="00000000" w14:paraId="000004E9">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return self.w</w:t>
      </w:r>
    </w:p>
    <w:p w:rsidR="00000000" w:rsidDel="00000000" w:rsidP="00000000" w:rsidRDefault="00000000" w:rsidRPr="00000000" w14:paraId="000004EA">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B">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getArea(self):</w:t>
      </w:r>
    </w:p>
    <w:p w:rsidR="00000000" w:rsidDel="00000000" w:rsidP="00000000" w:rsidRDefault="00000000" w:rsidRPr="00000000" w14:paraId="000004EC">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return self.area</w:t>
      </w:r>
    </w:p>
    <w:p w:rsidR="00000000" w:rsidDel="00000000" w:rsidP="00000000" w:rsidRDefault="00000000" w:rsidRPr="00000000" w14:paraId="000004ED">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E">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setLength(self, newLength):</w:t>
      </w:r>
    </w:p>
    <w:p w:rsidR="00000000" w:rsidDel="00000000" w:rsidP="00000000" w:rsidRDefault="00000000" w:rsidRPr="00000000" w14:paraId="000004EF">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self.l = newLength</w:t>
      </w:r>
    </w:p>
    <w:p w:rsidR="00000000" w:rsidDel="00000000" w:rsidP="00000000" w:rsidRDefault="00000000" w:rsidRPr="00000000" w14:paraId="000004F0">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self.area = self.l * self.w</w:t>
      </w:r>
    </w:p>
    <w:p w:rsidR="00000000" w:rsidDel="00000000" w:rsidP="00000000" w:rsidRDefault="00000000" w:rsidRPr="00000000" w14:paraId="000004F1">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F2">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setWidth(self, newWidth):</w:t>
      </w:r>
    </w:p>
    <w:p w:rsidR="00000000" w:rsidDel="00000000" w:rsidP="00000000" w:rsidRDefault="00000000" w:rsidRPr="00000000" w14:paraId="000004F3">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self.w = newWidth</w:t>
      </w:r>
    </w:p>
    <w:p w:rsidR="00000000" w:rsidDel="00000000" w:rsidP="00000000" w:rsidRDefault="00000000" w:rsidRPr="00000000" w14:paraId="000004F4">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self.area = self.l * self.w</w:t>
      </w:r>
    </w:p>
    <w:p w:rsidR="00000000" w:rsidDel="00000000" w:rsidP="00000000" w:rsidRDefault="00000000" w:rsidRPr="00000000" w14:paraId="000004F5">
      <w:pPr>
        <w:rPr>
          <w:rFonts w:ascii="Courier New" w:cs="Courier New" w:eastAsia="Courier New" w:hAnsi="Courier New"/>
          <w:color w:val="222222"/>
          <w:sz w:val="21"/>
          <w:szCs w:val="21"/>
          <w:highlight w:val="white"/>
        </w:rPr>
      </w:pPr>
      <w:r w:rsidDel="00000000" w:rsidR="00000000" w:rsidRPr="00000000">
        <w:rPr>
          <w:rtl w:val="0"/>
        </w:rPr>
      </w:r>
    </w:p>
    <w:p w:rsidR="00000000" w:rsidDel="00000000" w:rsidP="00000000" w:rsidRDefault="00000000" w:rsidRPr="00000000" w14:paraId="000004F6">
      <w:pPr>
        <w:rPr>
          <w:color w:val="313131"/>
          <w:highlight w:val="white"/>
        </w:rPr>
      </w:pPr>
      <w:r w:rsidDel="00000000" w:rsidR="00000000" w:rsidRPr="00000000">
        <w:rPr>
          <w:color w:val="313131"/>
          <w:highlight w:val="white"/>
          <w:rtl w:val="0"/>
        </w:rPr>
        <w:t xml:space="preserve">In the above example, the various functions after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ensure that the attributes of any instance of </w:t>
      </w:r>
      <w:r w:rsidDel="00000000" w:rsidR="00000000" w:rsidRPr="00000000">
        <w:rPr>
          <w:rFonts w:ascii="Courier New" w:cs="Courier New" w:eastAsia="Courier New" w:hAnsi="Courier New"/>
          <w:color w:val="313131"/>
          <w:highlight w:val="white"/>
          <w:rtl w:val="0"/>
        </w:rPr>
        <w:t xml:space="preserve">Rectangle</w:t>
      </w:r>
      <w:r w:rsidDel="00000000" w:rsidR="00000000" w:rsidRPr="00000000">
        <w:rPr>
          <w:color w:val="313131"/>
          <w:highlight w:val="white"/>
          <w:rtl w:val="0"/>
        </w:rPr>
        <w:t xml:space="preserve"> can be accessed and updated efficiently. In the case of </w:t>
      </w:r>
      <w:r w:rsidDel="00000000" w:rsidR="00000000" w:rsidRPr="00000000">
        <w:rPr>
          <w:rFonts w:ascii="Courier New" w:cs="Courier New" w:eastAsia="Courier New" w:hAnsi="Courier New"/>
          <w:color w:val="222222"/>
          <w:highlight w:val="white"/>
          <w:rtl w:val="0"/>
        </w:rPr>
        <w:t xml:space="preserve">setLength</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222222"/>
          <w:highlight w:val="white"/>
          <w:rtl w:val="0"/>
        </w:rPr>
        <w:t xml:space="preserve">setWidth</w:t>
      </w:r>
      <w:r w:rsidDel="00000000" w:rsidR="00000000" w:rsidRPr="00000000">
        <w:rPr>
          <w:color w:val="313131"/>
          <w:highlight w:val="white"/>
          <w:rtl w:val="0"/>
        </w:rPr>
        <w:t xml:space="preserve">, the attribute </w:t>
      </w:r>
      <w:r w:rsidDel="00000000" w:rsidR="00000000" w:rsidRPr="00000000">
        <w:rPr>
          <w:rFonts w:ascii="Courier New" w:cs="Courier New" w:eastAsia="Courier New" w:hAnsi="Courier New"/>
          <w:color w:val="313131"/>
          <w:highlight w:val="white"/>
          <w:rtl w:val="0"/>
        </w:rPr>
        <w:t xml:space="preserve">self.area</w:t>
      </w:r>
      <w:r w:rsidDel="00000000" w:rsidR="00000000" w:rsidRPr="00000000">
        <w:rPr>
          <w:color w:val="313131"/>
          <w:highlight w:val="white"/>
          <w:rtl w:val="0"/>
        </w:rPr>
        <w:t xml:space="preserve"> is updated appropriately along with </w:t>
      </w:r>
      <w:r w:rsidDel="00000000" w:rsidR="00000000" w:rsidRPr="00000000">
        <w:rPr>
          <w:rFonts w:ascii="Courier New" w:cs="Courier New" w:eastAsia="Courier New" w:hAnsi="Courier New"/>
          <w:color w:val="222222"/>
          <w:highlight w:val="white"/>
          <w:rtl w:val="0"/>
        </w:rPr>
        <w:t xml:space="preserve">newLength</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222222"/>
          <w:highlight w:val="white"/>
          <w:rtl w:val="0"/>
        </w:rPr>
        <w:t xml:space="preserve">newWidth</w:t>
      </w:r>
      <w:r w:rsidDel="00000000" w:rsidR="00000000" w:rsidRPr="00000000">
        <w:rPr>
          <w:color w:val="313131"/>
          <w:highlight w:val="white"/>
          <w:rtl w:val="0"/>
        </w:rPr>
        <w:t xml:space="preserve">.</w:t>
      </w:r>
    </w:p>
    <w:p w:rsidR="00000000" w:rsidDel="00000000" w:rsidP="00000000" w:rsidRDefault="00000000" w:rsidRPr="00000000" w14:paraId="000004F7">
      <w:pPr>
        <w:rPr>
          <w:color w:val="313131"/>
          <w:highlight w:val="white"/>
        </w:rPr>
      </w:pPr>
      <w:r w:rsidDel="00000000" w:rsidR="00000000" w:rsidRPr="00000000">
        <w:rPr>
          <w:rtl w:val="0"/>
        </w:rPr>
      </w:r>
    </w:p>
    <w:p w:rsidR="00000000" w:rsidDel="00000000" w:rsidP="00000000" w:rsidRDefault="00000000" w:rsidRPr="00000000" w14:paraId="000004F8">
      <w:pPr>
        <w:rPr>
          <w:color w:val="313131"/>
          <w:highlight w:val="white"/>
        </w:rPr>
      </w:pPr>
      <w:r w:rsidDel="00000000" w:rsidR="00000000" w:rsidRPr="00000000">
        <w:rPr>
          <w:color w:val="313131"/>
          <w:highlight w:val="white"/>
          <w:rtl w:val="0"/>
        </w:rPr>
        <w:t xml:space="preserve">Classes can be used to create </w:t>
      </w:r>
      <w:r w:rsidDel="00000000" w:rsidR="00000000" w:rsidRPr="00000000">
        <w:rPr>
          <w:b w:val="1"/>
          <w:color w:val="313131"/>
          <w:highlight w:val="white"/>
          <w:rtl w:val="0"/>
        </w:rPr>
        <w:t xml:space="preserve">hierarchies</w:t>
      </w:r>
      <w:r w:rsidDel="00000000" w:rsidR="00000000" w:rsidRPr="00000000">
        <w:rPr>
          <w:color w:val="313131"/>
          <w:highlight w:val="white"/>
          <w:rtl w:val="0"/>
        </w:rPr>
        <w:t xml:space="preserve">, or groups of </w:t>
      </w:r>
      <w:r w:rsidDel="00000000" w:rsidR="00000000" w:rsidRPr="00000000">
        <w:rPr>
          <w:b w:val="1"/>
          <w:color w:val="313131"/>
          <w:highlight w:val="white"/>
          <w:rtl w:val="0"/>
        </w:rPr>
        <w:t xml:space="preserve">parent classes</w:t>
      </w:r>
      <w:r w:rsidDel="00000000" w:rsidR="00000000" w:rsidRPr="00000000">
        <w:rPr>
          <w:color w:val="313131"/>
          <w:highlight w:val="white"/>
          <w:rtl w:val="0"/>
        </w:rPr>
        <w:t xml:space="preserve"> (also called superclasses) and </w:t>
      </w:r>
      <w:r w:rsidDel="00000000" w:rsidR="00000000" w:rsidRPr="00000000">
        <w:rPr>
          <w:b w:val="1"/>
          <w:color w:val="313131"/>
          <w:highlight w:val="white"/>
          <w:rtl w:val="0"/>
        </w:rPr>
        <w:t xml:space="preserve">child classes</w:t>
      </w:r>
      <w:r w:rsidDel="00000000" w:rsidR="00000000" w:rsidRPr="00000000">
        <w:rPr>
          <w:color w:val="313131"/>
          <w:highlight w:val="white"/>
          <w:rtl w:val="0"/>
        </w:rPr>
        <w:t xml:space="preserve"> (also called subclasses). A subclass is a class that inherits all of the attributes and methods of its associated superclass. It may contain new attributes or methods, use existing attributes or methods from its parent class, or redefine existing attributes or methods from its parent class to suit its own needs. </w:t>
      </w:r>
    </w:p>
    <w:p w:rsidR="00000000" w:rsidDel="00000000" w:rsidP="00000000" w:rsidRDefault="00000000" w:rsidRPr="00000000" w14:paraId="000004F9">
      <w:pPr>
        <w:rPr>
          <w:color w:val="313131"/>
          <w:highlight w:val="white"/>
        </w:rPr>
      </w:pPr>
      <w:r w:rsidDel="00000000" w:rsidR="00000000" w:rsidRPr="00000000">
        <w:rPr>
          <w:rtl w:val="0"/>
        </w:rPr>
      </w:r>
    </w:p>
    <w:p w:rsidR="00000000" w:rsidDel="00000000" w:rsidP="00000000" w:rsidRDefault="00000000" w:rsidRPr="00000000" w14:paraId="000004FA">
      <w:pPr>
        <w:rPr>
          <w:rFonts w:ascii="Courier New" w:cs="Courier New" w:eastAsia="Courier New" w:hAnsi="Courier New"/>
          <w:color w:val="313131"/>
          <w:highlight w:val="white"/>
        </w:rPr>
      </w:pPr>
      <w:r w:rsidDel="00000000" w:rsidR="00000000" w:rsidRPr="00000000">
        <w:rPr>
          <w:color w:val="313131"/>
          <w:highlight w:val="white"/>
          <w:rtl w:val="0"/>
        </w:rPr>
        <w:t xml:space="preserve">The name (in parentheses) after the name of a class is the name of the parent class from which that class inherits. In most cases, the first class in a hierarchy is set to inherit from the class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 a built-in class from Python which contains a number of basic methods (such as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The rest of the classes in a hierarchy typically inherit from each other:</w:t>
      </w:r>
      <w:r w:rsidDel="00000000" w:rsidR="00000000" w:rsidRPr="00000000">
        <w:rPr>
          <w:rtl w:val="0"/>
        </w:rPr>
      </w:r>
    </w:p>
    <w:p w:rsidR="00000000" w:rsidDel="00000000" w:rsidP="00000000" w:rsidRDefault="00000000" w:rsidRPr="00000000" w14:paraId="000004F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F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Dog(Animal):</w:t>
      </w:r>
    </w:p>
    <w:p w:rsidR="00000000" w:rsidDel="00000000" w:rsidP="00000000" w:rsidRDefault="00000000" w:rsidRPr="00000000" w14:paraId="000004F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sound(self):</w:t>
      </w:r>
    </w:p>
    <w:p w:rsidR="00000000" w:rsidDel="00000000" w:rsidP="00000000" w:rsidRDefault="00000000" w:rsidRPr="00000000" w14:paraId="000004F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“Bark!”</w:t>
      </w:r>
    </w:p>
    <w:p w:rsidR="00000000" w:rsidDel="00000000" w:rsidP="00000000" w:rsidRDefault="00000000" w:rsidRPr="00000000" w14:paraId="000004F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0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action(self):</w:t>
      </w:r>
    </w:p>
    <w:p w:rsidR="00000000" w:rsidDel="00000000" w:rsidP="00000000" w:rsidRDefault="00000000" w:rsidRPr="00000000" w14:paraId="0000050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dog rolled over.”</w:t>
      </w:r>
    </w:p>
    <w:p w:rsidR="00000000" w:rsidDel="00000000" w:rsidP="00000000" w:rsidRDefault="00000000" w:rsidRPr="00000000" w14:paraId="0000050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0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0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dog! &gt;”</w:t>
      </w:r>
    </w:p>
    <w:p w:rsidR="00000000" w:rsidDel="00000000" w:rsidP="00000000" w:rsidRDefault="00000000" w:rsidRPr="00000000" w14:paraId="0000050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06">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is created as a subclass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There is no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because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can inherit that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but there are two new methods (</w:t>
      </w:r>
      <w:r w:rsidDel="00000000" w:rsidR="00000000" w:rsidRPr="00000000">
        <w:rPr>
          <w:rFonts w:ascii="Courier New" w:cs="Courier New" w:eastAsia="Courier New" w:hAnsi="Courier New"/>
          <w:color w:val="313131"/>
          <w:highlight w:val="white"/>
          <w:rtl w:val="0"/>
        </w:rPr>
        <w:t xml:space="preserve">sound</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action</w:t>
      </w:r>
      <w:r w:rsidDel="00000000" w:rsidR="00000000" w:rsidRPr="00000000">
        <w:rPr>
          <w:color w:val="313131"/>
          <w:highlight w:val="white"/>
          <w:rtl w:val="0"/>
        </w:rPr>
        <w:t xml:space="preserve">) and an existing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The two new methods can be used on any instance of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and so can any methods included in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(such as </w:t>
      </w:r>
      <w:r w:rsidDel="00000000" w:rsidR="00000000" w:rsidRPr="00000000">
        <w:rPr>
          <w:rFonts w:ascii="Courier New" w:cs="Courier New" w:eastAsia="Courier New" w:hAnsi="Courier New"/>
          <w:color w:val="313131"/>
          <w:highlight w:val="white"/>
          <w:rtl w:val="0"/>
        </w:rPr>
        <w:t xml:space="preserve">feeling</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colors</w:t>
      </w:r>
      <w:r w:rsidDel="00000000" w:rsidR="00000000" w:rsidRPr="00000000">
        <w:rPr>
          <w:color w:val="313131"/>
          <w:highlight w:val="white"/>
          <w:rtl w:val="0"/>
        </w:rPr>
        <w:t xml:space="preserve">). The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method, being redefined, will now only return </w:t>
      </w:r>
      <w:r w:rsidDel="00000000" w:rsidR="00000000" w:rsidRPr="00000000">
        <w:rPr>
          <w:rFonts w:ascii="Courier New" w:cs="Courier New" w:eastAsia="Courier New" w:hAnsi="Courier New"/>
          <w:color w:val="313131"/>
          <w:highlight w:val="white"/>
          <w:rtl w:val="0"/>
        </w:rPr>
        <w:t xml:space="preserve">“A &lt;self&gt; is a dog!”</w:t>
      </w:r>
      <w:r w:rsidDel="00000000" w:rsidR="00000000" w:rsidRPr="00000000">
        <w:rPr>
          <w:color w:val="313131"/>
          <w:highlight w:val="white"/>
          <w:rtl w:val="0"/>
        </w:rPr>
        <w:t xml:space="preserve"> if called on an instance of the class dog. To access the original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use the following syntax:</w:t>
      </w:r>
    </w:p>
    <w:p w:rsidR="00000000" w:rsidDel="00000000" w:rsidP="00000000" w:rsidRDefault="00000000" w:rsidRPr="00000000" w14:paraId="00000507">
      <w:pPr>
        <w:rPr>
          <w:color w:val="313131"/>
          <w:highlight w:val="white"/>
        </w:rPr>
      </w:pPr>
      <w:r w:rsidDel="00000000" w:rsidR="00000000" w:rsidRPr="00000000">
        <w:rPr>
          <w:rtl w:val="0"/>
        </w:rPr>
      </w:r>
    </w:p>
    <w:p w:rsidR="00000000" w:rsidDel="00000000" w:rsidP="00000000" w:rsidRDefault="00000000" w:rsidRPr="00000000" w14:paraId="0000050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Animal.__str__(&lt;instance&gt;)</w:t>
      </w:r>
    </w:p>
    <w:p w:rsidR="00000000" w:rsidDel="00000000" w:rsidP="00000000" w:rsidRDefault="00000000" w:rsidRPr="00000000" w14:paraId="00000509">
      <w:pPr>
        <w:rPr>
          <w:color w:val="313131"/>
          <w:highlight w:val="white"/>
        </w:rPr>
      </w:pPr>
      <w:r w:rsidDel="00000000" w:rsidR="00000000" w:rsidRPr="00000000">
        <w:rPr>
          <w:rtl w:val="0"/>
        </w:rPr>
      </w:r>
    </w:p>
    <w:p w:rsidR="00000000" w:rsidDel="00000000" w:rsidP="00000000" w:rsidRDefault="00000000" w:rsidRPr="00000000" w14:paraId="0000050A">
      <w:pPr>
        <w:rPr>
          <w:color w:val="313131"/>
          <w:highlight w:val="white"/>
        </w:rPr>
      </w:pPr>
      <w:r w:rsidDel="00000000" w:rsidR="00000000" w:rsidRPr="00000000">
        <w:rPr>
          <w:color w:val="313131"/>
          <w:highlight w:val="white"/>
          <w:rtl w:val="0"/>
        </w:rPr>
        <w:t xml:space="preserve">The dot notation specifies which method from which class is to be used, and </w:t>
      </w:r>
      <w:r w:rsidDel="00000000" w:rsidR="00000000" w:rsidRPr="00000000">
        <w:rPr>
          <w:rFonts w:ascii="Courier New" w:cs="Courier New" w:eastAsia="Courier New" w:hAnsi="Courier New"/>
          <w:color w:val="313131"/>
          <w:highlight w:val="white"/>
          <w:rtl w:val="0"/>
        </w:rPr>
        <w:t xml:space="preserve">&lt;instance&gt;</w:t>
      </w:r>
      <w:r w:rsidDel="00000000" w:rsidR="00000000" w:rsidRPr="00000000">
        <w:rPr>
          <w:color w:val="313131"/>
          <w:highlight w:val="white"/>
          <w:rtl w:val="0"/>
        </w:rPr>
        <w:t xml:space="preserve"> is the name of the instance you want the method to be called on.</w:t>
      </w:r>
    </w:p>
    <w:p w:rsidR="00000000" w:rsidDel="00000000" w:rsidP="00000000" w:rsidRDefault="00000000" w:rsidRPr="00000000" w14:paraId="0000050B">
      <w:pPr>
        <w:rPr>
          <w:color w:val="313131"/>
          <w:highlight w:val="white"/>
        </w:rPr>
      </w:pPr>
      <w:r w:rsidDel="00000000" w:rsidR="00000000" w:rsidRPr="00000000">
        <w:rPr>
          <w:rtl w:val="0"/>
        </w:rPr>
      </w:r>
    </w:p>
    <w:p w:rsidR="00000000" w:rsidDel="00000000" w:rsidP="00000000" w:rsidRDefault="00000000" w:rsidRPr="00000000" w14:paraId="0000050C">
      <w:pPr>
        <w:rPr>
          <w:color w:val="313131"/>
          <w:highlight w:val="white"/>
        </w:rPr>
      </w:pPr>
      <w:r w:rsidDel="00000000" w:rsidR="00000000" w:rsidRPr="00000000">
        <w:rPr>
          <w:color w:val="313131"/>
          <w:highlight w:val="white"/>
          <w:rtl w:val="0"/>
        </w:rPr>
        <w:t xml:space="preserve">An instance of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can now be created:</w:t>
      </w:r>
    </w:p>
    <w:p w:rsidR="00000000" w:rsidDel="00000000" w:rsidP="00000000" w:rsidRDefault="00000000" w:rsidRPr="00000000" w14:paraId="0000050D">
      <w:pPr>
        <w:rPr>
          <w:color w:val="313131"/>
          <w:highlight w:val="white"/>
        </w:rPr>
      </w:pPr>
      <w:r w:rsidDel="00000000" w:rsidR="00000000" w:rsidRPr="00000000">
        <w:rPr>
          <w:rtl w:val="0"/>
        </w:rPr>
      </w:r>
    </w:p>
    <w:p w:rsidR="00000000" w:rsidDel="00000000" w:rsidP="00000000" w:rsidRDefault="00000000" w:rsidRPr="00000000" w14:paraId="0000050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retriever = Dog(“medium”, “golden-brown”, “excited”)</w:t>
      </w:r>
    </w:p>
    <w:p w:rsidR="00000000" w:rsidDel="00000000" w:rsidP="00000000" w:rsidRDefault="00000000" w:rsidRPr="00000000" w14:paraId="0000050F">
      <w:pPr>
        <w:rPr>
          <w:color w:val="313131"/>
          <w:highlight w:val="white"/>
        </w:rPr>
      </w:pPr>
      <w:r w:rsidDel="00000000" w:rsidR="00000000" w:rsidRPr="00000000">
        <w:rPr>
          <w:rtl w:val="0"/>
        </w:rPr>
      </w:r>
    </w:p>
    <w:p w:rsidR="00000000" w:rsidDel="00000000" w:rsidP="00000000" w:rsidRDefault="00000000" w:rsidRPr="00000000" w14:paraId="00000510">
      <w:pPr>
        <w:rPr>
          <w:color w:val="313131"/>
          <w:highlight w:val="white"/>
        </w:rPr>
      </w:pPr>
      <w:r w:rsidDel="00000000" w:rsidR="00000000" w:rsidRPr="00000000">
        <w:rPr>
          <w:color w:val="313131"/>
          <w:highlight w:val="white"/>
          <w:rtl w:val="0"/>
        </w:rPr>
        <w:t xml:space="preserve">And worked with:</w:t>
      </w:r>
    </w:p>
    <w:p w:rsidR="00000000" w:rsidDel="00000000" w:rsidP="00000000" w:rsidRDefault="00000000" w:rsidRPr="00000000" w14:paraId="00000511">
      <w:pPr>
        <w:rPr>
          <w:color w:val="313131"/>
          <w:highlight w:val="white"/>
        </w:rPr>
      </w:pPr>
      <w:r w:rsidDel="00000000" w:rsidR="00000000" w:rsidRPr="00000000">
        <w:rPr>
          <w:rtl w:val="0"/>
        </w:rPr>
      </w:r>
    </w:p>
    <w:p w:rsidR="00000000" w:rsidDel="00000000" w:rsidP="00000000" w:rsidRDefault="00000000" w:rsidRPr="00000000" w14:paraId="000005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print(retriever.action())</w:t>
      </w:r>
    </w:p>
    <w:p w:rsidR="00000000" w:rsidDel="00000000" w:rsidP="00000000" w:rsidRDefault="00000000" w:rsidRPr="00000000" w14:paraId="0000051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1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print(retriever.mood())</w:t>
      </w:r>
    </w:p>
    <w:p w:rsidR="00000000" w:rsidDel="00000000" w:rsidP="00000000" w:rsidRDefault="00000000" w:rsidRPr="00000000" w14:paraId="00000515">
      <w:pPr>
        <w:rPr>
          <w:color w:val="313131"/>
          <w:highlight w:val="white"/>
        </w:rPr>
      </w:pPr>
      <w:r w:rsidDel="00000000" w:rsidR="00000000" w:rsidRPr="00000000">
        <w:rPr>
          <w:rtl w:val="0"/>
        </w:rPr>
      </w:r>
    </w:p>
    <w:p w:rsidR="00000000" w:rsidDel="00000000" w:rsidP="00000000" w:rsidRDefault="00000000" w:rsidRPr="00000000" w14:paraId="00000516">
      <w:pPr>
        <w:rPr>
          <w:color w:val="313131"/>
          <w:highlight w:val="white"/>
        </w:rPr>
      </w:pPr>
      <w:r w:rsidDel="00000000" w:rsidR="00000000" w:rsidRPr="00000000">
        <w:rPr>
          <w:color w:val="313131"/>
          <w:highlight w:val="white"/>
          <w:rtl w:val="0"/>
        </w:rPr>
        <w:t xml:space="preserve">The above examples would print </w:t>
      </w:r>
      <w:r w:rsidDel="00000000" w:rsidR="00000000" w:rsidRPr="00000000">
        <w:rPr>
          <w:rFonts w:ascii="Courier New" w:cs="Courier New" w:eastAsia="Courier New" w:hAnsi="Courier New"/>
          <w:color w:val="313131"/>
          <w:highlight w:val="white"/>
          <w:rtl w:val="0"/>
        </w:rPr>
        <w:t xml:space="preserve">“The dog rolled over.”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“The golden-brown retriever is feeling excited.”</w:t>
      </w:r>
      <w:r w:rsidDel="00000000" w:rsidR="00000000" w:rsidRPr="00000000">
        <w:rPr>
          <w:color w:val="313131"/>
          <w:highlight w:val="white"/>
          <w:rtl w:val="0"/>
        </w:rPr>
        <w:t xml:space="preserve">.</w:t>
      </w:r>
    </w:p>
    <w:p w:rsidR="00000000" w:rsidDel="00000000" w:rsidP="00000000" w:rsidRDefault="00000000" w:rsidRPr="00000000" w14:paraId="00000517">
      <w:pPr>
        <w:rPr>
          <w:color w:val="313131"/>
          <w:highlight w:val="white"/>
        </w:rPr>
      </w:pPr>
      <w:r w:rsidDel="00000000" w:rsidR="00000000" w:rsidRPr="00000000">
        <w:rPr>
          <w:rtl w:val="0"/>
        </w:rPr>
      </w:r>
    </w:p>
    <w:p w:rsidR="00000000" w:rsidDel="00000000" w:rsidP="00000000" w:rsidRDefault="00000000" w:rsidRPr="00000000" w14:paraId="00000518">
      <w:pPr>
        <w:rPr>
          <w:color w:val="313131"/>
          <w:highlight w:val="white"/>
        </w:rPr>
      </w:pPr>
      <w:r w:rsidDel="00000000" w:rsidR="00000000" w:rsidRPr="00000000">
        <w:rPr>
          <w:color w:val="313131"/>
          <w:highlight w:val="white"/>
          <w:rtl w:val="0"/>
        </w:rPr>
        <w:t xml:space="preserve">When a method is called on an instance of a class in a hierarchy, Python goes into the class being called and searches for the method being called. If no method is found, Python goes into the next class in the hierarchy (the parent class) and searches for the method there. Python continues doing this until the desired method is found. In cases where multiple classes in a hierarchy contain methods with the same names, the first method found is the one used. Classes cannot access methods in classes below them in a hierarchy.</w:t>
      </w:r>
    </w:p>
    <w:p w:rsidR="00000000" w:rsidDel="00000000" w:rsidP="00000000" w:rsidRDefault="00000000" w:rsidRPr="00000000" w14:paraId="00000519">
      <w:pPr>
        <w:rPr>
          <w:color w:val="313131"/>
          <w:highlight w:val="white"/>
        </w:rPr>
      </w:pPr>
      <w:r w:rsidDel="00000000" w:rsidR="00000000" w:rsidRPr="00000000">
        <w:rPr>
          <w:rtl w:val="0"/>
        </w:rPr>
      </w:r>
    </w:p>
    <w:p w:rsidR="00000000" w:rsidDel="00000000" w:rsidP="00000000" w:rsidRDefault="00000000" w:rsidRPr="00000000" w14:paraId="0000051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Predator(Animal):</w:t>
      </w:r>
    </w:p>
    <w:p w:rsidR="00000000" w:rsidDel="00000000" w:rsidP="00000000" w:rsidRDefault="00000000" w:rsidRPr="00000000" w14:paraId="0000051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 prey, hungry):</w:t>
      </w:r>
    </w:p>
    <w:p w:rsidR="00000000" w:rsidDel="00000000" w:rsidP="00000000" w:rsidRDefault="00000000" w:rsidRPr="00000000" w14:paraId="0000051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Animal.__init__(self, size, color, mood)</w:t>
      </w:r>
    </w:p>
    <w:p w:rsidR="00000000" w:rsidDel="00000000" w:rsidP="00000000" w:rsidRDefault="00000000" w:rsidRPr="00000000" w14:paraId="0000051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self.prey = prey</w:t>
      </w:r>
    </w:p>
    <w:p w:rsidR="00000000" w:rsidDel="00000000" w:rsidP="00000000" w:rsidRDefault="00000000" w:rsidRPr="00000000" w14:paraId="0000051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self.hungry = True</w:t>
      </w:r>
    </w:p>
    <w:p w:rsidR="00000000" w:rsidDel="00000000" w:rsidP="00000000" w:rsidRDefault="00000000" w:rsidRPr="00000000" w14:paraId="0000051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eat(self):</w:t>
      </w:r>
    </w:p>
    <w:p w:rsidR="00000000" w:rsidDel="00000000" w:rsidP="00000000" w:rsidRDefault="00000000" w:rsidRPr="00000000" w14:paraId="0000052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str(self) + “s eat”, prey + “s.”</w:t>
      </w:r>
    </w:p>
    <w:p w:rsidR="00000000" w:rsidDel="00000000" w:rsidP="00000000" w:rsidRDefault="00000000" w:rsidRPr="00000000" w14:paraId="0000052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2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predator! &gt;”</w:t>
      </w:r>
    </w:p>
    <w:p w:rsidR="00000000" w:rsidDel="00000000" w:rsidP="00000000" w:rsidRDefault="00000000" w:rsidRPr="00000000" w14:paraId="00000525">
      <w:pPr>
        <w:rPr>
          <w:color w:val="313131"/>
          <w:highlight w:val="white"/>
        </w:rPr>
      </w:pPr>
      <w:r w:rsidDel="00000000" w:rsidR="00000000" w:rsidRPr="00000000">
        <w:rPr>
          <w:rtl w:val="0"/>
        </w:rPr>
      </w:r>
    </w:p>
    <w:p w:rsidR="00000000" w:rsidDel="00000000" w:rsidP="00000000" w:rsidRDefault="00000000" w:rsidRPr="00000000" w14:paraId="00000526">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 calls on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from the parent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to initiate an instance of itself.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runs with the parameters passed to it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color</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mood</w:t>
      </w:r>
      <w:r w:rsidDel="00000000" w:rsidR="00000000" w:rsidRPr="00000000">
        <w:rPr>
          <w:color w:val="313131"/>
          <w:highlight w:val="white"/>
          <w:rtl w:val="0"/>
        </w:rPr>
        <w:t xml:space="preserve">), and the additional attributes </w:t>
      </w:r>
      <w:r w:rsidDel="00000000" w:rsidR="00000000" w:rsidRPr="00000000">
        <w:rPr>
          <w:rFonts w:ascii="Courier New" w:cs="Courier New" w:eastAsia="Courier New" w:hAnsi="Courier New"/>
          <w:color w:val="313131"/>
          <w:highlight w:val="white"/>
          <w:rtl w:val="0"/>
        </w:rPr>
        <w:t xml:space="preserve">prey</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hungry</w:t>
      </w:r>
      <w:r w:rsidDel="00000000" w:rsidR="00000000" w:rsidRPr="00000000">
        <w:rPr>
          <w:color w:val="313131"/>
          <w:highlight w:val="white"/>
          <w:rtl w:val="0"/>
        </w:rPr>
        <w:t xml:space="preserve"> are created for the class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w:t>
      </w:r>
    </w:p>
    <w:p w:rsidR="00000000" w:rsidDel="00000000" w:rsidP="00000000" w:rsidRDefault="00000000" w:rsidRPr="00000000" w14:paraId="00000527">
      <w:pPr>
        <w:rPr>
          <w:color w:val="313131"/>
          <w:highlight w:val="white"/>
        </w:rPr>
      </w:pPr>
      <w:r w:rsidDel="00000000" w:rsidR="00000000" w:rsidRPr="00000000">
        <w:rPr>
          <w:rtl w:val="0"/>
        </w:rPr>
      </w:r>
    </w:p>
    <w:p w:rsidR="00000000" w:rsidDel="00000000" w:rsidP="00000000" w:rsidRDefault="00000000" w:rsidRPr="00000000" w14:paraId="0000052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Wolf(Predator):</w:t>
      </w:r>
    </w:p>
    <w:p w:rsidR="00000000" w:rsidDel="00000000" w:rsidP="00000000" w:rsidRDefault="00000000" w:rsidRPr="00000000" w14:paraId="0000052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sound(self):</w:t>
      </w:r>
    </w:p>
    <w:p w:rsidR="00000000" w:rsidDel="00000000" w:rsidP="00000000" w:rsidRDefault="00000000" w:rsidRPr="00000000" w14:paraId="000005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“Howl!”</w:t>
      </w:r>
    </w:p>
    <w:p w:rsidR="00000000" w:rsidDel="00000000" w:rsidP="00000000" w:rsidRDefault="00000000" w:rsidRPr="00000000" w14:paraId="0000052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action(self):</w:t>
      </w:r>
    </w:p>
    <w:p w:rsidR="00000000" w:rsidDel="00000000" w:rsidP="00000000" w:rsidRDefault="00000000" w:rsidRPr="00000000" w14:paraId="000005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wolf growled.”</w:t>
      </w:r>
    </w:p>
    <w:p w:rsidR="00000000" w:rsidDel="00000000" w:rsidP="00000000" w:rsidRDefault="00000000" w:rsidRPr="00000000" w14:paraId="0000052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3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wolf! &gt;”</w:t>
      </w:r>
    </w:p>
    <w:p w:rsidR="00000000" w:rsidDel="00000000" w:rsidP="00000000" w:rsidRDefault="00000000" w:rsidRPr="00000000" w14:paraId="00000531">
      <w:pPr>
        <w:rPr>
          <w:color w:val="313131"/>
          <w:highlight w:val="white"/>
        </w:rPr>
      </w:pPr>
      <w:r w:rsidDel="00000000" w:rsidR="00000000" w:rsidRPr="00000000">
        <w:rPr>
          <w:rtl w:val="0"/>
        </w:rPr>
      </w:r>
    </w:p>
    <w:p w:rsidR="00000000" w:rsidDel="00000000" w:rsidP="00000000" w:rsidRDefault="00000000" w:rsidRPr="00000000" w14:paraId="00000532">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Wolf</w:t>
      </w:r>
      <w:r w:rsidDel="00000000" w:rsidR="00000000" w:rsidRPr="00000000">
        <w:rPr>
          <w:color w:val="313131"/>
          <w:highlight w:val="white"/>
          <w:rtl w:val="0"/>
        </w:rPr>
        <w:t xml:space="preserve"> is a subclass of the class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 which is a subclass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Any instance of the class </w:t>
      </w:r>
      <w:r w:rsidDel="00000000" w:rsidR="00000000" w:rsidRPr="00000000">
        <w:rPr>
          <w:rFonts w:ascii="Courier New" w:cs="Courier New" w:eastAsia="Courier New" w:hAnsi="Courier New"/>
          <w:color w:val="313131"/>
          <w:highlight w:val="white"/>
          <w:rtl w:val="0"/>
        </w:rPr>
        <w:t xml:space="preserve">Wolf</w:t>
      </w:r>
      <w:r w:rsidDel="00000000" w:rsidR="00000000" w:rsidRPr="00000000">
        <w:rPr>
          <w:color w:val="313131"/>
          <w:highlight w:val="white"/>
          <w:rtl w:val="0"/>
        </w:rPr>
        <w:t xml:space="preserve"> will have access to the methods in the classes </w:t>
      </w:r>
      <w:r w:rsidDel="00000000" w:rsidR="00000000" w:rsidRPr="00000000">
        <w:rPr>
          <w:rFonts w:ascii="Courier New" w:cs="Courier New" w:eastAsia="Courier New" w:hAnsi="Courier New"/>
          <w:color w:val="313131"/>
          <w:highlight w:val="white"/>
          <w:rtl w:val="0"/>
        </w:rPr>
        <w:t xml:space="preserve">Wolf</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w:t>
      </w:r>
    </w:p>
    <w:p w:rsidR="00000000" w:rsidDel="00000000" w:rsidP="00000000" w:rsidRDefault="00000000" w:rsidRPr="00000000" w14:paraId="00000533">
      <w:pPr>
        <w:rPr>
          <w:color w:val="313131"/>
          <w:highlight w:val="white"/>
        </w:rPr>
      </w:pPr>
      <w:r w:rsidDel="00000000" w:rsidR="00000000" w:rsidRPr="00000000">
        <w:rPr>
          <w:rtl w:val="0"/>
        </w:rPr>
      </w:r>
    </w:p>
    <w:p w:rsidR="00000000" w:rsidDel="00000000" w:rsidP="00000000" w:rsidRDefault="00000000" w:rsidRPr="00000000" w14:paraId="00000534">
      <w:pPr>
        <w:rPr>
          <w:color w:val="313131"/>
          <w:highlight w:val="white"/>
        </w:rPr>
      </w:pPr>
      <w:r w:rsidDel="00000000" w:rsidR="00000000" w:rsidRPr="00000000">
        <w:rPr>
          <w:color w:val="313131"/>
          <w:highlight w:val="white"/>
          <w:rtl w:val="0"/>
        </w:rPr>
        <w:t xml:space="preserve">You can create subclasses that have more than one parent class by including the names of additional classes (separated by commas) in parentheses after the class name. In this case, Python will search for attributes or methods through the parent classes (and their respective hierarchies) from right to left:</w:t>
      </w:r>
    </w:p>
    <w:p w:rsidR="00000000" w:rsidDel="00000000" w:rsidP="00000000" w:rsidRDefault="00000000" w:rsidRPr="00000000" w14:paraId="00000535">
      <w:pPr>
        <w:rPr>
          <w:color w:val="313131"/>
          <w:highlight w:val="white"/>
        </w:rPr>
      </w:pPr>
      <w:r w:rsidDel="00000000" w:rsidR="00000000" w:rsidRPr="00000000">
        <w:rPr>
          <w:rtl w:val="0"/>
        </w:rPr>
      </w:r>
    </w:p>
    <w:p w:rsidR="00000000" w:rsidDel="00000000" w:rsidP="00000000" w:rsidRDefault="00000000" w:rsidRPr="00000000" w14:paraId="0000053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C(A, B):</w:t>
      </w:r>
    </w:p>
    <w:p w:rsidR="00000000" w:rsidDel="00000000" w:rsidP="00000000" w:rsidRDefault="00000000" w:rsidRPr="00000000" w14:paraId="000005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w:t>
      </w:r>
    </w:p>
    <w:p w:rsidR="00000000" w:rsidDel="00000000" w:rsidP="00000000" w:rsidRDefault="00000000" w:rsidRPr="00000000" w14:paraId="000005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self.etc = “etcetera”</w:t>
      </w:r>
    </w:p>
    <w:p w:rsidR="00000000" w:rsidDel="00000000" w:rsidP="00000000" w:rsidRDefault="00000000" w:rsidRPr="00000000" w14:paraId="00000539">
      <w:pPr>
        <w:rPr>
          <w:color w:val="313131"/>
          <w:highlight w:val="white"/>
        </w:rPr>
      </w:pPr>
      <w:r w:rsidDel="00000000" w:rsidR="00000000" w:rsidRPr="00000000">
        <w:rPr>
          <w:rtl w:val="0"/>
        </w:rPr>
      </w:r>
    </w:p>
    <w:p w:rsidR="00000000" w:rsidDel="00000000" w:rsidP="00000000" w:rsidRDefault="00000000" w:rsidRPr="00000000" w14:paraId="0000053A">
      <w:pPr>
        <w:rPr>
          <w:color w:val="313131"/>
          <w:highlight w:val="white"/>
        </w:rPr>
      </w:pPr>
      <w:r w:rsidDel="00000000" w:rsidR="00000000" w:rsidRPr="00000000">
        <w:rPr>
          <w:color w:val="313131"/>
          <w:highlight w:val="white"/>
          <w:rtl w:val="0"/>
        </w:rPr>
        <w:t xml:space="preserve">In the above example, Python would search for attributes or methods by looking through the class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and all the classes above it in its hierarchy before moving onto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and all the classes above it in its hierarchy.</w:t>
      </w:r>
    </w:p>
    <w:p w:rsidR="00000000" w:rsidDel="00000000" w:rsidP="00000000" w:rsidRDefault="00000000" w:rsidRPr="00000000" w14:paraId="0000053B">
      <w:pPr>
        <w:rPr>
          <w:color w:val="313131"/>
          <w:highlight w:val="white"/>
        </w:rPr>
      </w:pPr>
      <w:r w:rsidDel="00000000" w:rsidR="00000000" w:rsidRPr="00000000">
        <w:rPr>
          <w:rtl w:val="0"/>
        </w:rPr>
      </w:r>
    </w:p>
    <w:p w:rsidR="00000000" w:rsidDel="00000000" w:rsidP="00000000" w:rsidRDefault="00000000" w:rsidRPr="00000000" w14:paraId="0000053C">
      <w:pPr>
        <w:rPr>
          <w:color w:val="313131"/>
          <w:highlight w:val="white"/>
        </w:rPr>
      </w:pPr>
      <w:r w:rsidDel="00000000" w:rsidR="00000000" w:rsidRPr="00000000">
        <w:rPr>
          <w:color w:val="313131"/>
          <w:highlight w:val="white"/>
          <w:rtl w:val="0"/>
        </w:rPr>
        <w:t xml:space="preserve">Besides just defining instance variables (or, attributes) in classes, you can create class variables that exist within classes but outside methods. These can be useful when you want to create variables that are part of a class that aren’t limited to the scope of any method within the class.</w:t>
      </w:r>
    </w:p>
    <w:p w:rsidR="00000000" w:rsidDel="00000000" w:rsidP="00000000" w:rsidRDefault="00000000" w:rsidRPr="00000000" w14:paraId="0000053D">
      <w:pPr>
        <w:rPr>
          <w:color w:val="313131"/>
          <w:highlight w:val="white"/>
        </w:rPr>
      </w:pPr>
      <w:r w:rsidDel="00000000" w:rsidR="00000000" w:rsidRPr="00000000">
        <w:rPr>
          <w:rtl w:val="0"/>
        </w:rPr>
      </w:r>
    </w:p>
    <w:p w:rsidR="00000000" w:rsidDel="00000000" w:rsidP="00000000" w:rsidRDefault="00000000" w:rsidRPr="00000000" w14:paraId="0000053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Lemming(Animal):</w:t>
      </w:r>
    </w:p>
    <w:p w:rsidR="00000000" w:rsidDel="00000000" w:rsidP="00000000" w:rsidRDefault="00000000" w:rsidRPr="00000000" w14:paraId="0000053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number = 1</w:t>
      </w:r>
    </w:p>
    <w:p w:rsidR="00000000" w:rsidDel="00000000" w:rsidP="00000000" w:rsidRDefault="00000000" w:rsidRPr="00000000" w14:paraId="0000054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54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Animal.__init__(self, size, color, mood)</w:t>
      </w:r>
    </w:p>
    <w:p w:rsidR="00000000" w:rsidDel="00000000" w:rsidP="00000000" w:rsidRDefault="00000000" w:rsidRPr="00000000" w14:paraId="0000054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self.ID = Lemming.number</w:t>
      </w:r>
    </w:p>
    <w:p w:rsidR="00000000" w:rsidDel="00000000" w:rsidP="00000000" w:rsidRDefault="00000000" w:rsidRPr="00000000" w14:paraId="0000054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number += 1</w:t>
      </w:r>
    </w:p>
    <w:p w:rsidR="00000000" w:rsidDel="00000000" w:rsidP="00000000" w:rsidRDefault="00000000" w:rsidRPr="00000000" w14:paraId="0000054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4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sound(self):</w:t>
      </w:r>
    </w:p>
    <w:p w:rsidR="00000000" w:rsidDel="00000000" w:rsidP="00000000" w:rsidRDefault="00000000" w:rsidRPr="00000000" w14:paraId="0000054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“Meep!”</w:t>
      </w:r>
    </w:p>
    <w:p w:rsidR="00000000" w:rsidDel="00000000" w:rsidP="00000000" w:rsidRDefault="00000000" w:rsidRPr="00000000" w14:paraId="0000054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4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lemming! &gt;”</w:t>
      </w:r>
    </w:p>
    <w:p w:rsidR="00000000" w:rsidDel="00000000" w:rsidP="00000000" w:rsidRDefault="00000000" w:rsidRPr="00000000" w14:paraId="0000054A">
      <w:pPr>
        <w:rPr>
          <w:color w:val="313131"/>
          <w:highlight w:val="white"/>
        </w:rPr>
      </w:pPr>
      <w:r w:rsidDel="00000000" w:rsidR="00000000" w:rsidRPr="00000000">
        <w:rPr>
          <w:rtl w:val="0"/>
        </w:rPr>
      </w:r>
    </w:p>
    <w:p w:rsidR="00000000" w:rsidDel="00000000" w:rsidP="00000000" w:rsidRDefault="00000000" w:rsidRPr="00000000" w14:paraId="0000054B">
      <w:pPr>
        <w:rPr>
          <w:color w:val="313131"/>
          <w:highlight w:val="white"/>
        </w:rPr>
      </w:pPr>
      <w:r w:rsidDel="00000000" w:rsidR="00000000" w:rsidRPr="00000000">
        <w:rPr>
          <w:color w:val="313131"/>
          <w:highlight w:val="white"/>
          <w:rtl w:val="0"/>
        </w:rPr>
        <w:t xml:space="preserve">In the above example, the class variable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created by simply being defined outside a method (and conventionally, before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Class variables can be accessed by typing the name of a class followed by a dot and the name of the class variable (in this case,</w:t>
      </w:r>
      <w:r w:rsidDel="00000000" w:rsidR="00000000" w:rsidRPr="00000000">
        <w:rPr>
          <w:rFonts w:ascii="Courier New" w:cs="Courier New" w:eastAsia="Courier New" w:hAnsi="Courier New"/>
          <w:color w:val="313131"/>
          <w:highlight w:val="white"/>
          <w:rtl w:val="0"/>
        </w:rPr>
        <w:t xml:space="preserve"> Lemming.number</w:t>
      </w:r>
      <w:r w:rsidDel="00000000" w:rsidR="00000000" w:rsidRPr="00000000">
        <w:rPr>
          <w:color w:val="313131"/>
          <w:highlight w:val="white"/>
          <w:rtl w:val="0"/>
        </w:rPr>
        <w:t xml:space="preserve">). In the above example, whenever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is run (when an instance of </w:t>
      </w:r>
      <w:r w:rsidDel="00000000" w:rsidR="00000000" w:rsidRPr="00000000">
        <w:rPr>
          <w:rFonts w:ascii="Courier New" w:cs="Courier New" w:eastAsia="Courier New" w:hAnsi="Courier New"/>
          <w:color w:val="313131"/>
          <w:highlight w:val="white"/>
          <w:rtl w:val="0"/>
        </w:rPr>
        <w:t xml:space="preserve">Lemming</w:t>
      </w:r>
      <w:r w:rsidDel="00000000" w:rsidR="00000000" w:rsidRPr="00000000">
        <w:rPr>
          <w:color w:val="313131"/>
          <w:highlight w:val="white"/>
          <w:rtl w:val="0"/>
        </w:rPr>
        <w:t xml:space="preserve"> is created),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is called, the attribute </w:t>
      </w:r>
      <w:r w:rsidDel="00000000" w:rsidR="00000000" w:rsidRPr="00000000">
        <w:rPr>
          <w:rFonts w:ascii="Courier New" w:cs="Courier New" w:eastAsia="Courier New" w:hAnsi="Courier New"/>
          <w:color w:val="313131"/>
          <w:highlight w:val="white"/>
          <w:rtl w:val="0"/>
        </w:rPr>
        <w:t xml:space="preserve">ID</w:t>
      </w:r>
      <w:r w:rsidDel="00000000" w:rsidR="00000000" w:rsidRPr="00000000">
        <w:rPr>
          <w:color w:val="313131"/>
          <w:highlight w:val="white"/>
          <w:rtl w:val="0"/>
        </w:rPr>
        <w:t xml:space="preserve"> is bound to the current value of the class variable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incremented by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In this way, every time a new instance of </w:t>
      </w:r>
      <w:r w:rsidDel="00000000" w:rsidR="00000000" w:rsidRPr="00000000">
        <w:rPr>
          <w:rFonts w:ascii="Courier New" w:cs="Courier New" w:eastAsia="Courier New" w:hAnsi="Courier New"/>
          <w:color w:val="313131"/>
          <w:highlight w:val="white"/>
          <w:rtl w:val="0"/>
        </w:rPr>
        <w:t xml:space="preserve">Lemming</w:t>
      </w:r>
      <w:r w:rsidDel="00000000" w:rsidR="00000000" w:rsidRPr="00000000">
        <w:rPr>
          <w:color w:val="313131"/>
          <w:highlight w:val="white"/>
          <w:rtl w:val="0"/>
        </w:rPr>
        <w:t xml:space="preserve"> is created, it has a unique value for the attribute </w:t>
      </w:r>
      <w:r w:rsidDel="00000000" w:rsidR="00000000" w:rsidRPr="00000000">
        <w:rPr>
          <w:rFonts w:ascii="Courier New" w:cs="Courier New" w:eastAsia="Courier New" w:hAnsi="Courier New"/>
          <w:color w:val="313131"/>
          <w:highlight w:val="white"/>
          <w:rtl w:val="0"/>
        </w:rPr>
        <w:t xml:space="preserve">ID</w:t>
      </w:r>
      <w:r w:rsidDel="00000000" w:rsidR="00000000" w:rsidRPr="00000000">
        <w:rPr>
          <w:color w:val="313131"/>
          <w:highlight w:val="white"/>
          <w:rtl w:val="0"/>
        </w:rPr>
        <w:t xml:space="preserve">.</w:t>
      </w:r>
    </w:p>
    <w:p w:rsidR="00000000" w:rsidDel="00000000" w:rsidP="00000000" w:rsidRDefault="00000000" w:rsidRPr="00000000" w14:paraId="0000054C">
      <w:pPr>
        <w:rPr>
          <w:color w:val="313131"/>
          <w:highlight w:val="white"/>
        </w:rPr>
      </w:pPr>
      <w:r w:rsidDel="00000000" w:rsidR="00000000" w:rsidRPr="00000000">
        <w:rPr>
          <w:rtl w:val="0"/>
        </w:rPr>
      </w:r>
    </w:p>
    <w:p w:rsidR="00000000" w:rsidDel="00000000" w:rsidP="00000000" w:rsidRDefault="00000000" w:rsidRPr="00000000" w14:paraId="0000054D">
      <w:pPr>
        <w:rPr>
          <w:color w:val="313131"/>
          <w:highlight w:val="white"/>
        </w:rPr>
      </w:pPr>
      <w:r w:rsidDel="00000000" w:rsidR="00000000" w:rsidRPr="00000000">
        <w:rPr>
          <w:color w:val="313131"/>
          <w:highlight w:val="white"/>
          <w:rtl w:val="0"/>
        </w:rPr>
        <w:t xml:space="preserve">If ever you need to confirm whether or not an object is an instance of a particular class, use the </w:t>
      </w:r>
      <w:r w:rsidDel="00000000" w:rsidR="00000000" w:rsidRPr="00000000">
        <w:rPr>
          <w:rFonts w:ascii="Courier New" w:cs="Courier New" w:eastAsia="Courier New" w:hAnsi="Courier New"/>
          <w:color w:val="313131"/>
          <w:highlight w:val="white"/>
          <w:rtl w:val="0"/>
        </w:rPr>
        <w:t xml:space="preserve">isinstance</w:t>
      </w:r>
      <w:r w:rsidDel="00000000" w:rsidR="00000000" w:rsidRPr="00000000">
        <w:rPr>
          <w:color w:val="313131"/>
          <w:highlight w:val="white"/>
          <w:rtl w:val="0"/>
        </w:rPr>
        <w:t xml:space="preserve"> function:</w:t>
      </w:r>
    </w:p>
    <w:p w:rsidR="00000000" w:rsidDel="00000000" w:rsidP="00000000" w:rsidRDefault="00000000" w:rsidRPr="00000000" w14:paraId="0000054E">
      <w:pPr>
        <w:rPr>
          <w:color w:val="313131"/>
          <w:highlight w:val="white"/>
        </w:rPr>
      </w:pPr>
      <w:r w:rsidDel="00000000" w:rsidR="00000000" w:rsidRPr="00000000">
        <w:rPr>
          <w:rtl w:val="0"/>
        </w:rPr>
      </w:r>
    </w:p>
    <w:p w:rsidR="00000000" w:rsidDel="00000000" w:rsidP="00000000" w:rsidRDefault="00000000" w:rsidRPr="00000000" w14:paraId="0000054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isinstance(hippo, Animal)</w:t>
      </w:r>
    </w:p>
    <w:p w:rsidR="00000000" w:rsidDel="00000000" w:rsidP="00000000" w:rsidRDefault="00000000" w:rsidRPr="00000000" w14:paraId="00000550">
      <w:pPr>
        <w:rPr>
          <w:color w:val="313131"/>
          <w:highlight w:val="white"/>
        </w:rPr>
      </w:pPr>
      <w:r w:rsidDel="00000000" w:rsidR="00000000" w:rsidRPr="00000000">
        <w:rPr>
          <w:rtl w:val="0"/>
        </w:rPr>
      </w:r>
    </w:p>
    <w:p w:rsidR="00000000" w:rsidDel="00000000" w:rsidP="00000000" w:rsidRDefault="00000000" w:rsidRPr="00000000" w14:paraId="00000551">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isinstance</w:t>
      </w:r>
      <w:r w:rsidDel="00000000" w:rsidR="00000000" w:rsidRPr="00000000">
        <w:rPr>
          <w:color w:val="313131"/>
          <w:highlight w:val="white"/>
          <w:rtl w:val="0"/>
        </w:rPr>
        <w:t xml:space="preserve"> function accepts two arguments and returns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if the first argument (typically an object) is indeed an instance of the second argument (typically a class).</w:t>
      </w:r>
    </w:p>
    <w:p w:rsidR="00000000" w:rsidDel="00000000" w:rsidP="00000000" w:rsidRDefault="00000000" w:rsidRPr="00000000" w14:paraId="00000552">
      <w:pPr>
        <w:rPr>
          <w:color w:val="313131"/>
          <w:highlight w:val="white"/>
        </w:rPr>
      </w:pPr>
      <w:r w:rsidDel="00000000" w:rsidR="00000000" w:rsidRPr="00000000">
        <w:rPr>
          <w:rtl w:val="0"/>
        </w:rPr>
      </w:r>
    </w:p>
    <w:p w:rsidR="00000000" w:rsidDel="00000000" w:rsidP="00000000" w:rsidRDefault="00000000" w:rsidRPr="00000000" w14:paraId="0000055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pass</w:t>
      </w:r>
      <w:r w:rsidDel="00000000" w:rsidR="00000000" w:rsidRPr="00000000">
        <w:rPr>
          <w:color w:val="313131"/>
          <w:highlight w:val="white"/>
          <w:rtl w:val="0"/>
        </w:rPr>
        <w:t xml:space="preserve"> keyword doesn’t tell Python to do anything (or, rather, it tells Python to do nothing!). It often serves as a placeholder for code in conditionals, loops, functions, or classes in Python:</w:t>
      </w:r>
    </w:p>
    <w:p w:rsidR="00000000" w:rsidDel="00000000" w:rsidP="00000000" w:rsidRDefault="00000000" w:rsidRPr="00000000" w14:paraId="00000554">
      <w:pPr>
        <w:rPr>
          <w:color w:val="313131"/>
          <w:highlight w:val="white"/>
        </w:rPr>
      </w:pPr>
      <w:r w:rsidDel="00000000" w:rsidR="00000000" w:rsidRPr="00000000">
        <w:rPr>
          <w:rtl w:val="0"/>
        </w:rPr>
      </w:r>
    </w:p>
    <w:p w:rsidR="00000000" w:rsidDel="00000000" w:rsidP="00000000" w:rsidRDefault="00000000" w:rsidRPr="00000000" w14:paraId="0000055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Reptiles(Animal):</w:t>
      </w:r>
    </w:p>
    <w:p w:rsidR="00000000" w:rsidDel="00000000" w:rsidP="00000000" w:rsidRDefault="00000000" w:rsidRPr="00000000" w14:paraId="0000055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pass</w:t>
      </w:r>
    </w:p>
    <w:p w:rsidR="00000000" w:rsidDel="00000000" w:rsidP="00000000" w:rsidRDefault="00000000" w:rsidRPr="00000000" w14:paraId="00000557">
      <w:pPr>
        <w:rPr>
          <w:color w:val="313131"/>
          <w:highlight w:val="white"/>
        </w:rPr>
      </w:pPr>
      <w:r w:rsidDel="00000000" w:rsidR="00000000" w:rsidRPr="00000000">
        <w:rPr>
          <w:rtl w:val="0"/>
        </w:rPr>
      </w:r>
    </w:p>
    <w:p w:rsidR="00000000" w:rsidDel="00000000" w:rsidP="00000000" w:rsidRDefault="00000000" w:rsidRPr="00000000" w14:paraId="00000558">
      <w:pPr>
        <w:rPr>
          <w:color w:val="313131"/>
          <w:highlight w:val="white"/>
        </w:rPr>
      </w:pPr>
      <w:r w:rsidDel="00000000" w:rsidR="00000000" w:rsidRPr="00000000">
        <w:rPr>
          <w:color w:val="313131"/>
          <w:highlight w:val="white"/>
          <w:rtl w:val="0"/>
        </w:rPr>
        <w:t xml:space="preserve">Python will treat the above example as a regular class that doesn’t do anything (without the </w:t>
      </w:r>
      <w:r w:rsidDel="00000000" w:rsidR="00000000" w:rsidRPr="00000000">
        <w:rPr>
          <w:rFonts w:ascii="Courier New" w:cs="Courier New" w:eastAsia="Courier New" w:hAnsi="Courier New"/>
          <w:color w:val="313131"/>
          <w:highlight w:val="white"/>
          <w:rtl w:val="0"/>
        </w:rPr>
        <w:t xml:space="preserve">pass</w:t>
      </w:r>
      <w:r w:rsidDel="00000000" w:rsidR="00000000" w:rsidRPr="00000000">
        <w:rPr>
          <w:color w:val="313131"/>
          <w:highlight w:val="white"/>
          <w:rtl w:val="0"/>
        </w:rPr>
        <w:t xml:space="preserve"> keyword, Python may throw an error for not having anything in the body of the class).</w:t>
      </w:r>
    </w:p>
    <w:p w:rsidR="00000000" w:rsidDel="00000000" w:rsidP="00000000" w:rsidRDefault="00000000" w:rsidRPr="00000000" w14:paraId="00000559">
      <w:pPr>
        <w:rPr>
          <w:color w:val="313131"/>
          <w:highlight w:val="white"/>
        </w:rPr>
      </w:pPr>
      <w:r w:rsidDel="00000000" w:rsidR="00000000" w:rsidRPr="00000000">
        <w:rPr>
          <w:rtl w:val="0"/>
        </w:rPr>
      </w:r>
    </w:p>
    <w:p w:rsidR="00000000" w:rsidDel="00000000" w:rsidP="00000000" w:rsidRDefault="00000000" w:rsidRPr="00000000" w14:paraId="0000055A">
      <w:pPr>
        <w:rPr>
          <w:color w:val="313131"/>
          <w:highlight w:val="white"/>
        </w:rPr>
      </w:pPr>
      <w:r w:rsidDel="00000000" w:rsidR="00000000" w:rsidRPr="00000000">
        <w:rPr>
          <w:rtl w:val="0"/>
        </w:rPr>
      </w:r>
    </w:p>
    <w:bookmarkStart w:colFirst="0" w:colLast="0" w:name="xsr6wkpxjlg7" w:id="22"/>
    <w:bookmarkEnd w:id="22"/>
    <w:p w:rsidR="00000000" w:rsidDel="00000000" w:rsidP="00000000" w:rsidRDefault="00000000" w:rsidRPr="00000000" w14:paraId="0000055B">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Generators</w:t>
      </w:r>
      <w:r w:rsidDel="00000000" w:rsidR="00000000" w:rsidRPr="00000000">
        <w:rPr>
          <w:rtl w:val="0"/>
        </w:rPr>
      </w:r>
    </w:p>
    <w:p w:rsidR="00000000" w:rsidDel="00000000" w:rsidP="00000000" w:rsidRDefault="00000000" w:rsidRPr="00000000" w14:paraId="0000055C">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D">
      <w:pPr>
        <w:rPr>
          <w:color w:val="313131"/>
          <w:highlight w:val="white"/>
        </w:rPr>
      </w:pPr>
      <w:r w:rsidDel="00000000" w:rsidR="00000000" w:rsidRPr="00000000">
        <w:rPr>
          <w:rtl w:val="0"/>
        </w:rPr>
      </w:r>
    </w:p>
    <w:p w:rsidR="00000000" w:rsidDel="00000000" w:rsidP="00000000" w:rsidRDefault="00000000" w:rsidRPr="00000000" w14:paraId="0000055E">
      <w:pPr>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generator</w:t>
      </w:r>
      <w:r w:rsidDel="00000000" w:rsidR="00000000" w:rsidRPr="00000000">
        <w:rPr>
          <w:color w:val="313131"/>
          <w:highlight w:val="white"/>
          <w:rtl w:val="0"/>
        </w:rPr>
        <w:t xml:space="preserve"> is a special type of function in Python that returns values in small parts rather than as a whole. They are written like regular functions with the exception of containing one or more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statements in place of a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w:t>
      </w:r>
    </w:p>
    <w:p w:rsidR="00000000" w:rsidDel="00000000" w:rsidP="00000000" w:rsidRDefault="00000000" w:rsidRPr="00000000" w14:paraId="0000055F">
      <w:pPr>
        <w:rPr>
          <w:color w:val="313131"/>
          <w:highlight w:val="white"/>
        </w:rPr>
      </w:pPr>
      <w:r w:rsidDel="00000000" w:rsidR="00000000" w:rsidRPr="00000000">
        <w:rPr>
          <w:rtl w:val="0"/>
        </w:rPr>
      </w:r>
    </w:p>
    <w:p w:rsidR="00000000" w:rsidDel="00000000" w:rsidP="00000000" w:rsidRDefault="00000000" w:rsidRPr="00000000" w14:paraId="0000056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print_this():</w:t>
      </w:r>
    </w:p>
    <w:p w:rsidR="00000000" w:rsidDel="00000000" w:rsidP="00000000" w:rsidRDefault="00000000" w:rsidRPr="00000000" w14:paraId="0000056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1</w:t>
      </w:r>
    </w:p>
    <w:p w:rsidR="00000000" w:rsidDel="00000000" w:rsidP="00000000" w:rsidRDefault="00000000" w:rsidRPr="00000000" w14:paraId="0000056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w:t>
      </w:r>
    </w:p>
    <w:p w:rsidR="00000000" w:rsidDel="00000000" w:rsidP="00000000" w:rsidRDefault="00000000" w:rsidRPr="00000000" w14:paraId="0000056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6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1</w:t>
      </w:r>
    </w:p>
    <w:p w:rsidR="00000000" w:rsidDel="00000000" w:rsidP="00000000" w:rsidRDefault="00000000" w:rsidRPr="00000000" w14:paraId="0000056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w:t>
      </w:r>
    </w:p>
    <w:p w:rsidR="00000000" w:rsidDel="00000000" w:rsidP="00000000" w:rsidRDefault="00000000" w:rsidRPr="00000000" w14:paraId="0000056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6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1</w:t>
      </w:r>
    </w:p>
    <w:p w:rsidR="00000000" w:rsidDel="00000000" w:rsidP="00000000" w:rsidRDefault="00000000" w:rsidRPr="00000000" w14:paraId="0000056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w:t>
      </w:r>
    </w:p>
    <w:p w:rsidR="00000000" w:rsidDel="00000000" w:rsidP="00000000" w:rsidRDefault="00000000" w:rsidRPr="00000000" w14:paraId="0000056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6A">
      <w:pPr>
        <w:rPr>
          <w:color w:val="313131"/>
          <w:highlight w:val="white"/>
        </w:rPr>
      </w:pPr>
      <w:r w:rsidDel="00000000" w:rsidR="00000000" w:rsidRPr="00000000">
        <w:rPr>
          <w:color w:val="313131"/>
          <w:highlight w:val="white"/>
          <w:rtl w:val="0"/>
        </w:rPr>
        <w:t xml:space="preserve">While a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 returns a value and terminates a function, a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 returns a value and then pauses a function and saves the function’s state for later use. In the above example, every time a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 is reached, it will return a value and pause the function until the function is called on again, at which point the function will pick up where it left off and continue running until it meets the next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w:t>
      </w:r>
    </w:p>
    <w:p w:rsidR="00000000" w:rsidDel="00000000" w:rsidP="00000000" w:rsidRDefault="00000000" w:rsidRPr="00000000" w14:paraId="0000056B">
      <w:pPr>
        <w:rPr>
          <w:color w:val="313131"/>
          <w:highlight w:val="white"/>
        </w:rPr>
      </w:pPr>
      <w:r w:rsidDel="00000000" w:rsidR="00000000" w:rsidRPr="00000000">
        <w:rPr>
          <w:rtl w:val="0"/>
        </w:rPr>
      </w:r>
    </w:p>
    <w:p w:rsidR="00000000" w:rsidDel="00000000" w:rsidP="00000000" w:rsidRDefault="00000000" w:rsidRPr="00000000" w14:paraId="0000056C">
      <w:pPr>
        <w:rPr>
          <w:color w:val="313131"/>
          <w:highlight w:val="white"/>
        </w:rPr>
      </w:pPr>
      <w:r w:rsidDel="00000000" w:rsidR="00000000" w:rsidRPr="00000000">
        <w:rPr>
          <w:color w:val="313131"/>
          <w:highlight w:val="white"/>
          <w:rtl w:val="0"/>
        </w:rPr>
        <w:t xml:space="preserve">Generators are run using the </w:t>
      </w:r>
      <w:r w:rsidDel="00000000" w:rsidR="00000000" w:rsidRPr="00000000">
        <w:rPr>
          <w:rFonts w:ascii="Courier New" w:cs="Courier New" w:eastAsia="Courier New" w:hAnsi="Courier New"/>
          <w:color w:val="313131"/>
          <w:highlight w:val="white"/>
          <w:rtl w:val="0"/>
        </w:rPr>
        <w:t xml:space="preserve">next()</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.__next__</w:t>
      </w:r>
      <w:r w:rsidDel="00000000" w:rsidR="00000000" w:rsidRPr="00000000">
        <w:rPr>
          <w:color w:val="313131"/>
          <w:highlight w:val="white"/>
          <w:rtl w:val="0"/>
        </w:rPr>
        <w:t xml:space="preserve">) method. The first time </w:t>
      </w:r>
      <w:r w:rsidDel="00000000" w:rsidR="00000000" w:rsidRPr="00000000">
        <w:rPr>
          <w:rFonts w:ascii="Courier New" w:cs="Courier New" w:eastAsia="Courier New" w:hAnsi="Courier New"/>
          <w:color w:val="313131"/>
          <w:highlight w:val="white"/>
          <w:rtl w:val="0"/>
        </w:rPr>
        <w:t xml:space="preserve">next()</w:t>
      </w:r>
      <w:r w:rsidDel="00000000" w:rsidR="00000000" w:rsidRPr="00000000">
        <w:rPr>
          <w:color w:val="313131"/>
          <w:highlight w:val="white"/>
          <w:rtl w:val="0"/>
        </w:rPr>
        <w:t xml:space="preserve"> is called on a generator, the function is run until it reaches the first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 The generator will pause and not continue running until it is called by another </w:t>
      </w:r>
      <w:r w:rsidDel="00000000" w:rsidR="00000000" w:rsidRPr="00000000">
        <w:rPr>
          <w:rFonts w:ascii="Courier New" w:cs="Courier New" w:eastAsia="Courier New" w:hAnsi="Courier New"/>
          <w:color w:val="313131"/>
          <w:highlight w:val="white"/>
          <w:rtl w:val="0"/>
        </w:rPr>
        <w:t xml:space="preserve">next()</w:t>
      </w:r>
      <w:r w:rsidDel="00000000" w:rsidR="00000000" w:rsidRPr="00000000">
        <w:rPr>
          <w:color w:val="313131"/>
          <w:highlight w:val="white"/>
          <w:rtl w:val="0"/>
        </w:rPr>
        <w:t xml:space="preserve"> method, at which point it will pick up where it left off and repeat the same thing. </w:t>
      </w:r>
    </w:p>
    <w:p w:rsidR="00000000" w:rsidDel="00000000" w:rsidP="00000000" w:rsidRDefault="00000000" w:rsidRPr="00000000" w14:paraId="0000056D">
      <w:pPr>
        <w:rPr>
          <w:color w:val="313131"/>
          <w:highlight w:val="white"/>
        </w:rPr>
      </w:pPr>
      <w:r w:rsidDel="00000000" w:rsidR="00000000" w:rsidRPr="00000000">
        <w:rPr>
          <w:rtl w:val="0"/>
        </w:rPr>
      </w:r>
    </w:p>
    <w:p w:rsidR="00000000" w:rsidDel="00000000" w:rsidP="00000000" w:rsidRDefault="00000000" w:rsidRPr="00000000" w14:paraId="0000056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 = print_this()</w:t>
      </w:r>
    </w:p>
    <w:p w:rsidR="00000000" w:rsidDel="00000000" w:rsidP="00000000" w:rsidRDefault="00000000" w:rsidRPr="00000000" w14:paraId="0000056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57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print(next(a))          # this will print, 1</w:t>
      </w:r>
    </w:p>
    <w:p w:rsidR="00000000" w:rsidDel="00000000" w:rsidP="00000000" w:rsidRDefault="00000000" w:rsidRPr="00000000" w14:paraId="0000057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print(next(a))          # this will print, 2</w:t>
      </w:r>
    </w:p>
    <w:p w:rsidR="00000000" w:rsidDel="00000000" w:rsidP="00000000" w:rsidRDefault="00000000" w:rsidRPr="00000000" w14:paraId="0000057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print(a.__next__())     # this will print, 3</w:t>
      </w:r>
    </w:p>
    <w:p w:rsidR="00000000" w:rsidDel="00000000" w:rsidP="00000000" w:rsidRDefault="00000000" w:rsidRPr="00000000" w14:paraId="0000057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76">
      <w:pPr>
        <w:rPr>
          <w:color w:val="313131"/>
          <w:highlight w:val="white"/>
        </w:rPr>
      </w:pPr>
      <w:r w:rsidDel="00000000" w:rsidR="00000000" w:rsidRPr="00000000">
        <w:rPr>
          <w:color w:val="313131"/>
          <w:highlight w:val="white"/>
          <w:rtl w:val="0"/>
        </w:rPr>
        <w:t xml:space="preserve">If the generator is ever called more times than the yield statements it contains, it will raise a </w:t>
      </w:r>
      <w:r w:rsidDel="00000000" w:rsidR="00000000" w:rsidRPr="00000000">
        <w:rPr>
          <w:rFonts w:ascii="Courier New" w:cs="Courier New" w:eastAsia="Courier New" w:hAnsi="Courier New"/>
          <w:color w:val="313131"/>
          <w:highlight w:val="white"/>
          <w:rtl w:val="0"/>
        </w:rPr>
        <w:t xml:space="preserve">StopIteration</w:t>
      </w:r>
      <w:r w:rsidDel="00000000" w:rsidR="00000000" w:rsidRPr="00000000">
        <w:rPr>
          <w:color w:val="313131"/>
          <w:highlight w:val="white"/>
          <w:rtl w:val="0"/>
        </w:rPr>
        <w:t xml:space="preserve"> error. Once a generator has been used to the end, it will need to be redefined for it to be reused (e.g. in the above case,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would have to be redefined as </w:t>
      </w:r>
      <w:r w:rsidDel="00000000" w:rsidR="00000000" w:rsidRPr="00000000">
        <w:rPr>
          <w:rFonts w:ascii="Courier New" w:cs="Courier New" w:eastAsia="Courier New" w:hAnsi="Courier New"/>
          <w:color w:val="313131"/>
          <w:highlight w:val="white"/>
          <w:rtl w:val="0"/>
        </w:rPr>
        <w:t xml:space="preserve">a = print_this</w:t>
      </w:r>
      <w:r w:rsidDel="00000000" w:rsidR="00000000" w:rsidRPr="00000000">
        <w:rPr>
          <w:color w:val="313131"/>
          <w:highlight w:val="white"/>
          <w:rtl w:val="0"/>
        </w:rPr>
        <w:t xml:space="preserve"> once again).</w:t>
      </w:r>
    </w:p>
    <w:p w:rsidR="00000000" w:rsidDel="00000000" w:rsidP="00000000" w:rsidRDefault="00000000" w:rsidRPr="00000000" w14:paraId="00000577">
      <w:pPr>
        <w:rPr>
          <w:color w:val="313131"/>
          <w:highlight w:val="white"/>
        </w:rPr>
      </w:pPr>
      <w:r w:rsidDel="00000000" w:rsidR="00000000" w:rsidRPr="00000000">
        <w:rPr>
          <w:rtl w:val="0"/>
        </w:rPr>
      </w:r>
    </w:p>
    <w:p w:rsidR="00000000" w:rsidDel="00000000" w:rsidP="00000000" w:rsidRDefault="00000000" w:rsidRPr="00000000" w14:paraId="00000578">
      <w:pPr>
        <w:rPr>
          <w:color w:val="313131"/>
          <w:highlight w:val="white"/>
        </w:rPr>
      </w:pPr>
      <w:r w:rsidDel="00000000" w:rsidR="00000000" w:rsidRPr="00000000">
        <w:rPr>
          <w:color w:val="313131"/>
          <w:highlight w:val="white"/>
          <w:rtl w:val="0"/>
        </w:rPr>
        <w:t xml:space="preserve">Generators can be implemented in loops:</w:t>
      </w:r>
    </w:p>
    <w:p w:rsidR="00000000" w:rsidDel="00000000" w:rsidP="00000000" w:rsidRDefault="00000000" w:rsidRPr="00000000" w14:paraId="00000579">
      <w:pPr>
        <w:rPr>
          <w:color w:val="313131"/>
          <w:highlight w:val="white"/>
        </w:rPr>
      </w:pPr>
      <w:r w:rsidDel="00000000" w:rsidR="00000000" w:rsidRPr="00000000">
        <w:rPr>
          <w:rtl w:val="0"/>
        </w:rPr>
      </w:r>
    </w:p>
    <w:p w:rsidR="00000000" w:rsidDel="00000000" w:rsidP="00000000" w:rsidRDefault="00000000" w:rsidRPr="00000000" w14:paraId="0000057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countdown(num):</w:t>
      </w:r>
    </w:p>
    <w:p w:rsidR="00000000" w:rsidDel="00000000" w:rsidP="00000000" w:rsidRDefault="00000000" w:rsidRPr="00000000" w14:paraId="0000057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print(“Initiating countdown sequence.”)</w:t>
      </w:r>
    </w:p>
    <w:p w:rsidR="00000000" w:rsidDel="00000000" w:rsidP="00000000" w:rsidRDefault="00000000" w:rsidRPr="00000000" w14:paraId="0000057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num &gt; 0:</w:t>
      </w:r>
    </w:p>
    <w:p w:rsidR="00000000" w:rsidDel="00000000" w:rsidP="00000000" w:rsidRDefault="00000000" w:rsidRPr="00000000" w14:paraId="0000057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num</w:t>
      </w:r>
    </w:p>
    <w:p w:rsidR="00000000" w:rsidDel="00000000" w:rsidP="00000000" w:rsidRDefault="00000000" w:rsidRPr="00000000" w14:paraId="0000057E">
      <w:pPr>
        <w:spacing w:line="360"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1</w:t>
      </w:r>
    </w:p>
    <w:p w:rsidR="00000000" w:rsidDel="00000000" w:rsidP="00000000" w:rsidRDefault="00000000" w:rsidRPr="00000000" w14:paraId="0000057F">
      <w:pPr>
        <w:spacing w:line="360"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print(“Blastoff!”)</w:t>
      </w:r>
    </w:p>
    <w:p w:rsidR="00000000" w:rsidDel="00000000" w:rsidP="00000000" w:rsidRDefault="00000000" w:rsidRPr="00000000" w14:paraId="00000580">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1">
      <w:pPr>
        <w:spacing w:line="276" w:lineRule="auto"/>
        <w:rPr>
          <w:color w:val="313131"/>
          <w:highlight w:val="white"/>
        </w:rPr>
      </w:pPr>
      <w:r w:rsidDel="00000000" w:rsidR="00000000" w:rsidRPr="00000000">
        <w:rPr>
          <w:color w:val="313131"/>
          <w:highlight w:val="white"/>
          <w:rtl w:val="0"/>
        </w:rPr>
        <w:t xml:space="preserve">The following is an example of the above generator being called:</w:t>
      </w:r>
    </w:p>
    <w:p w:rsidR="00000000" w:rsidDel="00000000" w:rsidP="00000000" w:rsidRDefault="00000000" w:rsidRPr="00000000" w14:paraId="00000582">
      <w:pPr>
        <w:spacing w:line="276" w:lineRule="auto"/>
        <w:rPr>
          <w:color w:val="313131"/>
          <w:highlight w:val="white"/>
        </w:rPr>
      </w:pPr>
      <w:r w:rsidDel="00000000" w:rsidR="00000000" w:rsidRPr="00000000">
        <w:rPr>
          <w:rtl w:val="0"/>
        </w:rPr>
      </w:r>
    </w:p>
    <w:p w:rsidR="00000000" w:rsidDel="00000000" w:rsidP="00000000" w:rsidRDefault="00000000" w:rsidRPr="00000000" w14:paraId="00000583">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blastoff = countdown(10)</w:t>
      </w:r>
    </w:p>
    <w:p w:rsidR="00000000" w:rsidDel="00000000" w:rsidP="00000000" w:rsidRDefault="00000000" w:rsidRPr="00000000" w14:paraId="00000584">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5">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blastoff           # returns something of the sort, &lt;generator object</w:t>
      </w:r>
    </w:p>
    <w:p w:rsidR="00000000" w:rsidDel="00000000" w:rsidP="00000000" w:rsidRDefault="00000000" w:rsidRPr="00000000" w14:paraId="00000586">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countdown at 0x10213aee8&gt;</w:t>
      </w:r>
    </w:p>
    <w:p w:rsidR="00000000" w:rsidDel="00000000" w:rsidP="00000000" w:rsidRDefault="00000000" w:rsidRPr="00000000" w14:paraId="00000587">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8">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next(blastoff)     # prints, “Initiating countdown sequence.” </w:t>
      </w:r>
    </w:p>
    <w:p w:rsidR="00000000" w:rsidDel="00000000" w:rsidP="00000000" w:rsidRDefault="00000000" w:rsidRPr="00000000" w14:paraId="00000589">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10</w:t>
      </w:r>
    </w:p>
    <w:p w:rsidR="00000000" w:rsidDel="00000000" w:rsidP="00000000" w:rsidRDefault="00000000" w:rsidRPr="00000000" w14:paraId="0000058A">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next(blastoff)     # prints, 9</w:t>
      </w:r>
    </w:p>
    <w:p w:rsidR="00000000" w:rsidDel="00000000" w:rsidP="00000000" w:rsidRDefault="00000000" w:rsidRPr="00000000" w14:paraId="0000058B">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next(blastoff)     # prints, 8</w:t>
      </w:r>
    </w:p>
    <w:p w:rsidR="00000000" w:rsidDel="00000000" w:rsidP="00000000" w:rsidRDefault="00000000" w:rsidRPr="00000000" w14:paraId="0000058C">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D">
      <w:pPr>
        <w:spacing w:line="276" w:lineRule="auto"/>
        <w:rPr>
          <w:color w:val="313131"/>
          <w:highlight w:val="white"/>
        </w:rPr>
      </w:pP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be used to run all of the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statements in a generator at once.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typically won’t generate any </w:t>
      </w:r>
      <w:r w:rsidDel="00000000" w:rsidR="00000000" w:rsidRPr="00000000">
        <w:rPr>
          <w:rFonts w:ascii="Courier New" w:cs="Courier New" w:eastAsia="Courier New" w:hAnsi="Courier New"/>
          <w:color w:val="313131"/>
          <w:highlight w:val="white"/>
          <w:rtl w:val="0"/>
        </w:rPr>
        <w:t xml:space="preserve">StopIteration</w:t>
      </w:r>
      <w:r w:rsidDel="00000000" w:rsidR="00000000" w:rsidRPr="00000000">
        <w:rPr>
          <w:color w:val="313131"/>
          <w:highlight w:val="white"/>
          <w:rtl w:val="0"/>
        </w:rPr>
        <w:t xml:space="preserve"> errors:</w:t>
      </w:r>
    </w:p>
    <w:p w:rsidR="00000000" w:rsidDel="00000000" w:rsidP="00000000" w:rsidRDefault="00000000" w:rsidRPr="00000000" w14:paraId="0000058E">
      <w:pPr>
        <w:spacing w:line="276" w:lineRule="auto"/>
        <w:rPr>
          <w:color w:val="313131"/>
          <w:highlight w:val="white"/>
        </w:rPr>
      </w:pPr>
      <w:r w:rsidDel="00000000" w:rsidR="00000000" w:rsidRPr="00000000">
        <w:rPr>
          <w:rtl w:val="0"/>
        </w:rPr>
      </w:r>
    </w:p>
    <w:p w:rsidR="00000000" w:rsidDel="00000000" w:rsidP="00000000" w:rsidRDefault="00000000" w:rsidRPr="00000000" w14:paraId="0000058F">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iteration in countdown(10):</w:t>
      </w:r>
    </w:p>
    <w:p w:rsidR="00000000" w:rsidDel="00000000" w:rsidP="00000000" w:rsidRDefault="00000000" w:rsidRPr="00000000" w14:paraId="00000590">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91">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print(iteration)</w:t>
      </w:r>
    </w:p>
    <w:p w:rsidR="00000000" w:rsidDel="00000000" w:rsidP="00000000" w:rsidRDefault="00000000" w:rsidRPr="00000000" w14:paraId="00000592">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93">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94">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Pr>
        <w:drawing>
          <wp:inline distB="114300" distT="114300" distL="114300" distR="114300">
            <wp:extent cx="5943600" cy="3365500"/>
            <wp:effectExtent b="0" l="0" r="0" t="0"/>
            <wp:docPr id="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pStyle w:val="Heading2"/>
        <w:rPr>
          <w:rFonts w:ascii="Comfortaa" w:cs="Comfortaa" w:eastAsia="Comfortaa" w:hAnsi="Comfortaa"/>
          <w:b w:val="1"/>
          <w:color w:val="313131"/>
          <w:sz w:val="36"/>
          <w:szCs w:val="36"/>
          <w:highlight w:val="white"/>
        </w:rPr>
      </w:pPr>
      <w:bookmarkStart w:colFirst="0" w:colLast="0" w:name="_i47uwsa0otc5" w:id="23"/>
      <w:bookmarkEnd w:id="23"/>
      <w:r w:rsidDel="00000000" w:rsidR="00000000" w:rsidRPr="00000000">
        <w:rPr>
          <w:rFonts w:ascii="Comfortaa" w:cs="Comfortaa" w:eastAsia="Comfortaa" w:hAnsi="Comfortaa"/>
          <w:b w:val="1"/>
          <w:sz w:val="36"/>
          <w:szCs w:val="36"/>
          <w:rtl w:val="0"/>
        </w:rPr>
        <w:t xml:space="preserve">WEEK 6</w:t>
      </w:r>
      <w:r w:rsidDel="00000000" w:rsidR="00000000" w:rsidRPr="00000000">
        <w:rPr>
          <w:rtl w:val="0"/>
        </w:rPr>
      </w:r>
    </w:p>
    <w:bookmarkStart w:colFirst="0" w:colLast="0" w:name="ppewvdpq0c2u" w:id="24"/>
    <w:bookmarkEnd w:id="24"/>
    <w:p w:rsidR="00000000" w:rsidDel="00000000" w:rsidP="00000000" w:rsidRDefault="00000000" w:rsidRPr="00000000" w14:paraId="00000598">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Algorithmic Complexity</w:t>
      </w:r>
      <w:r w:rsidDel="00000000" w:rsidR="00000000" w:rsidRPr="00000000">
        <w:rPr>
          <w:rtl w:val="0"/>
        </w:rPr>
      </w:r>
    </w:p>
    <w:p w:rsidR="00000000" w:rsidDel="00000000" w:rsidP="00000000" w:rsidRDefault="00000000" w:rsidRPr="00000000" w14:paraId="00000599">
      <w:pPr>
        <w:spacing w:line="276" w:lineRule="auto"/>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A">
      <w:pPr>
        <w:spacing w:line="276" w:lineRule="auto"/>
        <w:rPr>
          <w:color w:val="313131"/>
          <w:highlight w:val="white"/>
        </w:rPr>
      </w:pPr>
      <w:r w:rsidDel="00000000" w:rsidR="00000000" w:rsidRPr="00000000">
        <w:rPr>
          <w:rtl w:val="0"/>
        </w:rPr>
      </w:r>
    </w:p>
    <w:p w:rsidR="00000000" w:rsidDel="00000000" w:rsidP="00000000" w:rsidRDefault="00000000" w:rsidRPr="00000000" w14:paraId="0000059B">
      <w:pPr>
        <w:spacing w:line="276" w:lineRule="auto"/>
        <w:rPr>
          <w:color w:val="313131"/>
          <w:highlight w:val="white"/>
        </w:rPr>
      </w:pPr>
      <w:r w:rsidDel="00000000" w:rsidR="00000000" w:rsidRPr="00000000">
        <w:rPr>
          <w:color w:val="313131"/>
          <w:highlight w:val="white"/>
          <w:rtl w:val="0"/>
        </w:rPr>
        <w:t xml:space="preserve">In programming, there can be multiple algorithms which can be used to accomplish the same task, albeit with varying levels of efficiency. An algorithm's efficiency is usually evaluated by its </w:t>
      </w:r>
      <w:r w:rsidDel="00000000" w:rsidR="00000000" w:rsidRPr="00000000">
        <w:rPr>
          <w:b w:val="1"/>
          <w:color w:val="313131"/>
          <w:highlight w:val="white"/>
          <w:rtl w:val="0"/>
        </w:rPr>
        <w:t xml:space="preserve">order of growth</w:t>
      </w:r>
      <w:r w:rsidDel="00000000" w:rsidR="00000000" w:rsidRPr="00000000">
        <w:rPr>
          <w:color w:val="313131"/>
          <w:highlight w:val="white"/>
          <w:rtl w:val="0"/>
        </w:rPr>
        <w:t xml:space="preserve">, or, the relationship between the size of the input it is given and the time it takes to complete the task. Several common types of orders of growth, including constant, linear, quadratic, logarithmic, and exponential orders of growth. Typically, the time a program takes to complete a task increases as the size of the given input increases.</w:t>
      </w:r>
    </w:p>
    <w:p w:rsidR="00000000" w:rsidDel="00000000" w:rsidP="00000000" w:rsidRDefault="00000000" w:rsidRPr="00000000" w14:paraId="0000059C">
      <w:pPr>
        <w:spacing w:line="276" w:lineRule="auto"/>
        <w:rPr>
          <w:color w:val="313131"/>
          <w:highlight w:val="white"/>
        </w:rPr>
      </w:pPr>
      <w:r w:rsidDel="00000000" w:rsidR="00000000" w:rsidRPr="00000000">
        <w:rPr>
          <w:rtl w:val="0"/>
        </w:rPr>
      </w:r>
    </w:p>
    <w:p w:rsidR="00000000" w:rsidDel="00000000" w:rsidP="00000000" w:rsidRDefault="00000000" w:rsidRPr="00000000" w14:paraId="0000059D">
      <w:pPr>
        <w:spacing w:line="276" w:lineRule="auto"/>
        <w:rPr>
          <w:color w:val="313131"/>
          <w:highlight w:val="white"/>
        </w:rPr>
      </w:pPr>
      <w:r w:rsidDel="00000000" w:rsidR="00000000" w:rsidRPr="00000000">
        <w:rPr>
          <w:b w:val="1"/>
          <w:color w:val="313131"/>
          <w:highlight w:val="white"/>
          <w:rtl w:val="0"/>
        </w:rPr>
        <w:t xml:space="preserve">Big O notation</w:t>
      </w:r>
      <w:r w:rsidDel="00000000" w:rsidR="00000000" w:rsidRPr="00000000">
        <w:rPr>
          <w:color w:val="313131"/>
          <w:highlight w:val="white"/>
          <w:rtl w:val="0"/>
        </w:rPr>
        <w:t xml:space="preserve"> is a way to express the runtime of an algorithm as an order of growth. Typically, the worst-case scenario runtime of an algorithm is evaluated when using big O notation. When evaluating an algorithm’s order of growth this way, the factors that have the greatest impact on the algorithm’s runtime are often the factors that determine what order of growth the algorithm is categorized as. Smaller factors with lesser impact on an algorithm’s runtime (especially in relation to the larger factors) are often neglected. </w:t>
      </w:r>
    </w:p>
    <w:p w:rsidR="00000000" w:rsidDel="00000000" w:rsidP="00000000" w:rsidRDefault="00000000" w:rsidRPr="00000000" w14:paraId="0000059E">
      <w:pPr>
        <w:spacing w:line="276" w:lineRule="auto"/>
        <w:rPr>
          <w:color w:val="313131"/>
          <w:highlight w:val="white"/>
        </w:rPr>
      </w:pPr>
      <w:r w:rsidDel="00000000" w:rsidR="00000000" w:rsidRPr="00000000">
        <w:rPr>
          <w:rtl w:val="0"/>
        </w:rPr>
      </w:r>
    </w:p>
    <w:p w:rsidR="00000000" w:rsidDel="00000000" w:rsidP="00000000" w:rsidRDefault="00000000" w:rsidRPr="00000000" w14:paraId="0000059F">
      <w:pPr>
        <w:spacing w:line="276" w:lineRule="auto"/>
        <w:rPr>
          <w:color w:val="313131"/>
          <w:highlight w:val="white"/>
        </w:rPr>
      </w:pPr>
      <w:r w:rsidDel="00000000" w:rsidR="00000000" w:rsidRPr="00000000">
        <w:rPr>
          <w:color w:val="313131"/>
          <w:highlight w:val="white"/>
          <w:rtl w:val="0"/>
        </w:rPr>
        <w:t xml:space="preserve">To determine the Big O notation of an algorithm, construct an equation that represents the number of steps of an algorithm in relation to the size of the input (which is represented using </w:t>
      </w:r>
      <w:r w:rsidDel="00000000" w:rsidR="00000000" w:rsidRPr="00000000">
        <w:rPr>
          <w:i w:val="1"/>
          <w:color w:val="313131"/>
          <w:highlight w:val="white"/>
          <w:rtl w:val="0"/>
        </w:rPr>
        <w:t xml:space="preserve">n</w:t>
      </w:r>
      <w:r w:rsidDel="00000000" w:rsidR="00000000" w:rsidRPr="00000000">
        <w:rPr>
          <w:color w:val="313131"/>
          <w:highlight w:val="white"/>
          <w:rtl w:val="0"/>
        </w:rPr>
        <w:t xml:space="preserve">). What counts as a step in a program is somewhat variable, but often includes the following:</w:t>
      </w:r>
    </w:p>
    <w:p w:rsidR="00000000" w:rsidDel="00000000" w:rsidP="00000000" w:rsidRDefault="00000000" w:rsidRPr="00000000" w14:paraId="000005A0">
      <w:pPr>
        <w:spacing w:line="276" w:lineRule="auto"/>
        <w:rPr>
          <w:color w:val="313131"/>
          <w:highlight w:val="white"/>
        </w:rPr>
      </w:pPr>
      <w:r w:rsidDel="00000000" w:rsidR="00000000" w:rsidRPr="00000000">
        <w:rPr>
          <w:rtl w:val="0"/>
        </w:rPr>
      </w:r>
    </w:p>
    <w:p w:rsidR="00000000" w:rsidDel="00000000" w:rsidP="00000000" w:rsidRDefault="00000000" w:rsidRPr="00000000" w14:paraId="000005A1">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Mathematical operations</w:t>
      </w:r>
    </w:p>
    <w:p w:rsidR="00000000" w:rsidDel="00000000" w:rsidP="00000000" w:rsidRDefault="00000000" w:rsidRPr="00000000" w14:paraId="000005A2">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Comparisons</w:t>
      </w:r>
    </w:p>
    <w:p w:rsidR="00000000" w:rsidDel="00000000" w:rsidP="00000000" w:rsidRDefault="00000000" w:rsidRPr="00000000" w14:paraId="000005A3">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Assignments</w:t>
      </w:r>
    </w:p>
    <w:p w:rsidR="00000000" w:rsidDel="00000000" w:rsidP="00000000" w:rsidRDefault="00000000" w:rsidRPr="00000000" w14:paraId="000005A4">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Accessing of objects in memory</w:t>
      </w:r>
    </w:p>
    <w:p w:rsidR="00000000" w:rsidDel="00000000" w:rsidP="00000000" w:rsidRDefault="00000000" w:rsidRPr="00000000" w14:paraId="000005A5">
      <w:pPr>
        <w:spacing w:line="276" w:lineRule="auto"/>
        <w:rPr>
          <w:color w:val="313131"/>
          <w:highlight w:val="white"/>
        </w:rPr>
      </w:pPr>
      <w:r w:rsidDel="00000000" w:rsidR="00000000" w:rsidRPr="00000000">
        <w:rPr>
          <w:rtl w:val="0"/>
        </w:rPr>
      </w:r>
    </w:p>
    <w:p w:rsidR="00000000" w:rsidDel="00000000" w:rsidP="00000000" w:rsidRDefault="00000000" w:rsidRPr="00000000" w14:paraId="000005A6">
      <w:pPr>
        <w:spacing w:line="276" w:lineRule="auto"/>
        <w:rPr>
          <w:color w:val="313131"/>
          <w:highlight w:val="white"/>
        </w:rPr>
      </w:pPr>
      <w:r w:rsidDel="00000000" w:rsidR="00000000" w:rsidRPr="00000000">
        <w:rPr>
          <w:color w:val="313131"/>
          <w:highlight w:val="white"/>
          <w:rtl w:val="0"/>
        </w:rPr>
        <w:t xml:space="preserve">Then, simplify the equation based on the factors which have the most impact on the runtime of the algorithm. Additive and multiplicative constants (such as </w:t>
      </w:r>
      <w:r w:rsidDel="00000000" w:rsidR="00000000" w:rsidRPr="00000000">
        <w:rPr>
          <w:i w:val="1"/>
          <w:color w:val="313131"/>
          <w:highlight w:val="white"/>
          <w:rtl w:val="0"/>
        </w:rPr>
        <w:t xml:space="preserve">5</w:t>
      </w:r>
      <w:r w:rsidDel="00000000" w:rsidR="00000000" w:rsidRPr="00000000">
        <w:rPr>
          <w:color w:val="313131"/>
          <w:highlight w:val="white"/>
          <w:rtl w:val="0"/>
        </w:rPr>
        <w:t xml:space="preserve"> or </w:t>
      </w:r>
      <w:r w:rsidDel="00000000" w:rsidR="00000000" w:rsidRPr="00000000">
        <w:rPr>
          <w:i w:val="1"/>
          <w:color w:val="313131"/>
          <w:highlight w:val="white"/>
          <w:rtl w:val="0"/>
        </w:rPr>
        <w:t xml:space="preserve">5n</w:t>
      </w:r>
      <w:r w:rsidDel="00000000" w:rsidR="00000000" w:rsidRPr="00000000">
        <w:rPr>
          <w:color w:val="313131"/>
          <w:highlight w:val="white"/>
          <w:rtl w:val="0"/>
        </w:rPr>
        <w:t xml:space="preserve">) are usually dropped, and the whole equation is simplified to a single term based on the dominant factors of the equation:</w:t>
      </w:r>
    </w:p>
    <w:p w:rsidR="00000000" w:rsidDel="00000000" w:rsidP="00000000" w:rsidRDefault="00000000" w:rsidRPr="00000000" w14:paraId="000005A7">
      <w:pPr>
        <w:spacing w:line="276" w:lineRule="auto"/>
        <w:rPr>
          <w:color w:val="313131"/>
          <w:highlight w:val="white"/>
        </w:rPr>
      </w:pPr>
      <w:r w:rsidDel="00000000" w:rsidR="00000000" w:rsidRPr="00000000">
        <w:rPr>
          <w:rtl w:val="0"/>
        </w:rPr>
      </w:r>
    </w:p>
    <w:p w:rsidR="00000000" w:rsidDel="00000000" w:rsidP="00000000" w:rsidRDefault="00000000" w:rsidRPr="00000000" w14:paraId="000005A8">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+ 2n + 2</w:t>
      </w:r>
    </w:p>
    <w:p w:rsidR="00000000" w:rsidDel="00000000" w:rsidP="00000000" w:rsidRDefault="00000000" w:rsidRPr="00000000" w14:paraId="000005A9">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A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+ 100000n + 3</w:t>
      </w:r>
      <w:r w:rsidDel="00000000" w:rsidR="00000000" w:rsidRPr="00000000">
        <w:rPr>
          <w:rFonts w:ascii="Courier New" w:cs="Courier New" w:eastAsia="Courier New" w:hAnsi="Courier New"/>
          <w:color w:val="313131"/>
          <w:highlight w:val="white"/>
          <w:vertAlign w:val="superscript"/>
          <w:rtl w:val="0"/>
        </w:rPr>
        <w:t xml:space="preserve">1000</w:t>
      </w:r>
      <w:r w:rsidDel="00000000" w:rsidR="00000000" w:rsidRPr="00000000">
        <w:rPr>
          <w:rtl w:val="0"/>
        </w:rPr>
      </w:r>
    </w:p>
    <w:p w:rsidR="00000000" w:rsidDel="00000000" w:rsidP="00000000" w:rsidRDefault="00000000" w:rsidRPr="00000000" w14:paraId="000005A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A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 log(n) + n + 4</w:t>
      </w:r>
    </w:p>
    <w:p w:rsidR="00000000" w:rsidDel="00000000" w:rsidP="00000000" w:rsidRDefault="00000000" w:rsidRPr="00000000" w14:paraId="000005A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A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 log n): 0.0001*n*log(n) + 300n</w:t>
      </w:r>
    </w:p>
    <w:p w:rsidR="00000000" w:rsidDel="00000000" w:rsidP="00000000" w:rsidRDefault="00000000" w:rsidRPr="00000000" w14:paraId="000005A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B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O(3</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rFonts w:ascii="Courier New" w:cs="Courier New" w:eastAsia="Courier New" w:hAnsi="Courier New"/>
          <w:color w:val="313131"/>
          <w:highlight w:val="white"/>
          <w:rtl w:val="0"/>
        </w:rPr>
        <w:t xml:space="preserve">): 2n</w:t>
      </w:r>
      <w:r w:rsidDel="00000000" w:rsidR="00000000" w:rsidRPr="00000000">
        <w:rPr>
          <w:rFonts w:ascii="Courier New" w:cs="Courier New" w:eastAsia="Courier New" w:hAnsi="Courier New"/>
          <w:color w:val="313131"/>
          <w:highlight w:val="white"/>
          <w:vertAlign w:val="superscript"/>
          <w:rtl w:val="0"/>
        </w:rPr>
        <w:t xml:space="preserve">30</w:t>
      </w:r>
      <w:r w:rsidDel="00000000" w:rsidR="00000000" w:rsidRPr="00000000">
        <w:rPr>
          <w:rFonts w:ascii="Courier New" w:cs="Courier New" w:eastAsia="Courier New" w:hAnsi="Courier New"/>
          <w:color w:val="313131"/>
          <w:highlight w:val="white"/>
          <w:rtl w:val="0"/>
        </w:rPr>
        <w:t xml:space="preserve"> + 3</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rtl w:val="0"/>
        </w:rPr>
      </w:r>
    </w:p>
    <w:p w:rsidR="00000000" w:rsidDel="00000000" w:rsidP="00000000" w:rsidRDefault="00000000" w:rsidRPr="00000000" w14:paraId="000005B1">
      <w:pPr>
        <w:rPr>
          <w:color w:val="313131"/>
          <w:highlight w:val="white"/>
        </w:rPr>
      </w:pPr>
      <w:r w:rsidDel="00000000" w:rsidR="00000000" w:rsidRPr="00000000">
        <w:rPr>
          <w:rtl w:val="0"/>
        </w:rPr>
      </w:r>
    </w:p>
    <w:p w:rsidR="00000000" w:rsidDel="00000000" w:rsidP="00000000" w:rsidRDefault="00000000" w:rsidRPr="00000000" w14:paraId="000005B2">
      <w:pPr>
        <w:rPr>
          <w:color w:val="313131"/>
          <w:highlight w:val="white"/>
        </w:rPr>
      </w:pPr>
      <w:r w:rsidDel="00000000" w:rsidR="00000000" w:rsidRPr="00000000">
        <w:rPr>
          <w:color w:val="313131"/>
          <w:highlight w:val="white"/>
          <w:rtl w:val="0"/>
        </w:rPr>
        <w:t xml:space="preserve">The above examples show the big O notation of various equations. The term representing the Big O notation is preceded by a capital </w:t>
      </w:r>
      <w:r w:rsidDel="00000000" w:rsidR="00000000" w:rsidRPr="00000000">
        <w:rPr>
          <w:i w:val="1"/>
          <w:color w:val="313131"/>
          <w:highlight w:val="white"/>
          <w:rtl w:val="0"/>
        </w:rPr>
        <w:t xml:space="preserve">O</w:t>
      </w:r>
      <w:r w:rsidDel="00000000" w:rsidR="00000000" w:rsidRPr="00000000">
        <w:rPr>
          <w:color w:val="313131"/>
          <w:highlight w:val="white"/>
          <w:rtl w:val="0"/>
        </w:rPr>
        <w:t xml:space="preserve"> and surrounded by parentheses. The last example especially illustrates how much big O notation is influenced by the dominant term(s) in an algorithm (i.e. although </w:t>
      </w:r>
      <w:r w:rsidDel="00000000" w:rsidR="00000000" w:rsidRPr="00000000">
        <w:rPr>
          <w:rFonts w:ascii="Courier New" w:cs="Courier New" w:eastAsia="Courier New" w:hAnsi="Courier New"/>
          <w:color w:val="313131"/>
          <w:highlight w:val="white"/>
          <w:rtl w:val="0"/>
        </w:rPr>
        <w:t xml:space="preserve">2n</w:t>
      </w:r>
      <w:r w:rsidDel="00000000" w:rsidR="00000000" w:rsidRPr="00000000">
        <w:rPr>
          <w:rFonts w:ascii="Courier New" w:cs="Courier New" w:eastAsia="Courier New" w:hAnsi="Courier New"/>
          <w:color w:val="313131"/>
          <w:highlight w:val="white"/>
          <w:vertAlign w:val="superscript"/>
          <w:rtl w:val="0"/>
        </w:rPr>
        <w:t xml:space="preserve">30</w:t>
      </w:r>
      <w:r w:rsidDel="00000000" w:rsidR="00000000" w:rsidRPr="00000000">
        <w:rPr>
          <w:color w:val="313131"/>
          <w:highlight w:val="white"/>
          <w:rtl w:val="0"/>
        </w:rPr>
        <w:t xml:space="preserve"> is a very large number,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color w:val="313131"/>
          <w:highlight w:val="white"/>
          <w:rtl w:val="0"/>
        </w:rPr>
        <w:t xml:space="preserve"> has a greater impact on the algorithm’s runtime as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increases). </w:t>
      </w:r>
    </w:p>
    <w:p w:rsidR="00000000" w:rsidDel="00000000" w:rsidP="00000000" w:rsidRDefault="00000000" w:rsidRPr="00000000" w14:paraId="000005B3">
      <w:pPr>
        <w:spacing w:line="276" w:lineRule="auto"/>
        <w:rPr>
          <w:color w:val="313131"/>
          <w:highlight w:val="white"/>
        </w:rPr>
      </w:pPr>
      <w:r w:rsidDel="00000000" w:rsidR="00000000" w:rsidRPr="00000000">
        <w:rPr>
          <w:rtl w:val="0"/>
        </w:rPr>
      </w:r>
    </w:p>
    <w:p w:rsidR="00000000" w:rsidDel="00000000" w:rsidP="00000000" w:rsidRDefault="00000000" w:rsidRPr="00000000" w14:paraId="000005B4">
      <w:pPr>
        <w:numPr>
          <w:ilvl w:val="0"/>
          <w:numId w:val="3"/>
        </w:numPr>
        <w:spacing w:line="276" w:lineRule="auto"/>
        <w:ind w:left="720" w:hanging="360"/>
        <w:rPr>
          <w:color w:val="313131"/>
          <w:highlight w:val="white"/>
        </w:rPr>
      </w:pPr>
      <w:r w:rsidDel="00000000" w:rsidR="00000000" w:rsidRPr="00000000">
        <w:rPr>
          <w:color w:val="313131"/>
          <w:highlight w:val="white"/>
          <w:rtl w:val="0"/>
        </w:rPr>
        <w:t xml:space="preserve">In Big O notation, when two sequential terms are added to each other in an equation, the lower of the two terms is dropped and the higher kept (this is known as the </w:t>
      </w:r>
      <w:r w:rsidDel="00000000" w:rsidR="00000000" w:rsidRPr="00000000">
        <w:rPr>
          <w:i w:val="1"/>
          <w:color w:val="313131"/>
          <w:highlight w:val="white"/>
          <w:rtl w:val="0"/>
        </w:rPr>
        <w:t xml:space="preserve">law of addition</w:t>
      </w:r>
      <w:r w:rsidDel="00000000" w:rsidR="00000000" w:rsidRPr="00000000">
        <w:rPr>
          <w:color w:val="313131"/>
          <w:highlight w:val="white"/>
          <w:rtl w:val="0"/>
        </w:rPr>
        <w:t xml:space="preserve">). The </w:t>
      </w:r>
      <w:r w:rsidDel="00000000" w:rsidR="00000000" w:rsidRPr="00000000">
        <w:rPr>
          <w:i w:val="1"/>
          <w:color w:val="313131"/>
          <w:highlight w:val="white"/>
          <w:rtl w:val="0"/>
        </w:rPr>
        <w:t xml:space="preserve">law of multiplication</w:t>
      </w:r>
      <w:r w:rsidDel="00000000" w:rsidR="00000000" w:rsidRPr="00000000">
        <w:rPr>
          <w:color w:val="313131"/>
          <w:highlight w:val="white"/>
          <w:rtl w:val="0"/>
        </w:rPr>
        <w:t xml:space="preserve"> (primarily used when dealing with nested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states that when there is a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nested in another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the number of steps in each of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are multiplied by each other to simplify both terms into one term. </w:t>
      </w:r>
      <w:r w:rsidDel="00000000" w:rsidR="00000000" w:rsidRPr="00000000">
        <w:rPr>
          <w:rtl w:val="0"/>
        </w:rPr>
      </w:r>
    </w:p>
    <w:p w:rsidR="00000000" w:rsidDel="00000000" w:rsidP="00000000" w:rsidRDefault="00000000" w:rsidRPr="00000000" w14:paraId="000005B5">
      <w:pPr>
        <w:spacing w:line="276" w:lineRule="auto"/>
        <w:ind w:left="720" w:firstLine="0"/>
        <w:rPr>
          <w:color w:val="313131"/>
          <w:highlight w:val="white"/>
        </w:rPr>
      </w:pPr>
      <w:r w:rsidDel="00000000" w:rsidR="00000000" w:rsidRPr="00000000">
        <w:rPr>
          <w:rtl w:val="0"/>
        </w:rPr>
      </w:r>
    </w:p>
    <w:p w:rsidR="00000000" w:rsidDel="00000000" w:rsidP="00000000" w:rsidRDefault="00000000" w:rsidRPr="00000000" w14:paraId="000005B6">
      <w:pPr>
        <w:numPr>
          <w:ilvl w:val="0"/>
          <w:numId w:val="3"/>
        </w:numPr>
        <w:ind w:left="720" w:hanging="360"/>
        <w:rPr>
          <w:color w:val="313131"/>
          <w:highlight w:val="white"/>
        </w:rPr>
      </w:pPr>
      <w:r w:rsidDel="00000000" w:rsidR="00000000" w:rsidRPr="00000000">
        <w:rPr>
          <w:color w:val="313131"/>
          <w:highlight w:val="white"/>
          <w:rtl w:val="0"/>
        </w:rPr>
        <w:t xml:space="preserve">Note: when counting “steps” in a program, a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is always counted as at least one step since it must be evaluated at least once to determine whether to run or not (even if it doesn’t actually satisfy the conditions to run). However, a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may not count as a step if there are no valid values for its counter variable to represent (as in </w:t>
      </w:r>
      <w:r w:rsidDel="00000000" w:rsidR="00000000" w:rsidRPr="00000000">
        <w:rPr>
          <w:rFonts w:ascii="Courier New" w:cs="Courier New" w:eastAsia="Courier New" w:hAnsi="Courier New"/>
          <w:color w:val="313131"/>
          <w:highlight w:val="white"/>
          <w:rtl w:val="0"/>
        </w:rPr>
        <w:t xml:space="preserve">for </w:t>
      </w:r>
      <w:r w:rsidDel="00000000" w:rsidR="00000000" w:rsidRPr="00000000">
        <w:rPr>
          <w:rFonts w:ascii="Courier New" w:cs="Courier New" w:eastAsia="Courier New" w:hAnsi="Courier New"/>
          <w:color w:val="313131"/>
          <w:highlight w:val="white"/>
          <w:rtl w:val="0"/>
        </w:rPr>
        <w:t xml:space="preserve">x in []: ...</w:t>
      </w:r>
      <w:r w:rsidDel="00000000" w:rsidR="00000000" w:rsidRPr="00000000">
        <w:rPr>
          <w:color w:val="313131"/>
          <w:highlight w:val="white"/>
          <w:rtl w:val="0"/>
        </w:rPr>
        <w:t xml:space="preserve"> ).</w:t>
      </w:r>
    </w:p>
    <w:p w:rsidR="00000000" w:rsidDel="00000000" w:rsidP="00000000" w:rsidRDefault="00000000" w:rsidRPr="00000000" w14:paraId="000005B7">
      <w:pPr>
        <w:ind w:left="0" w:firstLine="0"/>
        <w:rPr>
          <w:color w:val="313131"/>
          <w:highlight w:val="white"/>
        </w:rPr>
      </w:pPr>
      <w:r w:rsidDel="00000000" w:rsidR="00000000" w:rsidRPr="00000000">
        <w:rPr>
          <w:rtl w:val="0"/>
        </w:rPr>
      </w:r>
    </w:p>
    <w:p w:rsidR="00000000" w:rsidDel="00000000" w:rsidP="00000000" w:rsidRDefault="00000000" w:rsidRPr="00000000" w14:paraId="000005B8">
      <w:pPr>
        <w:ind w:left="0" w:firstLine="0"/>
        <w:rPr>
          <w:color w:val="313131"/>
          <w:highlight w:val="white"/>
        </w:rPr>
      </w:pPr>
      <w:r w:rsidDel="00000000" w:rsidR="00000000" w:rsidRPr="00000000">
        <w:rPr>
          <w:color w:val="313131"/>
          <w:highlight w:val="white"/>
          <w:rtl w:val="0"/>
        </w:rPr>
        <w:t xml:space="preserve">The following are several common orders of growth (also known as classes of complexity) in order of complexity (from lowest to highest):</w:t>
      </w:r>
    </w:p>
    <w:p w:rsidR="00000000" w:rsidDel="00000000" w:rsidP="00000000" w:rsidRDefault="00000000" w:rsidRPr="00000000" w14:paraId="000005B9">
      <w:pPr>
        <w:ind w:left="0" w:firstLine="0"/>
        <w:rPr>
          <w:color w:val="313131"/>
          <w:highlight w:val="white"/>
        </w:rPr>
      </w:pPr>
      <w:r w:rsidDel="00000000" w:rsidR="00000000" w:rsidRPr="00000000">
        <w:rPr>
          <w:rtl w:val="0"/>
        </w:rPr>
      </w:r>
    </w:p>
    <w:p w:rsidR="00000000" w:rsidDel="00000000" w:rsidP="00000000" w:rsidRDefault="00000000" w:rsidRPr="00000000" w14:paraId="000005BA">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O(1)</w:t>
      </w:r>
      <w:r w:rsidDel="00000000" w:rsidR="00000000" w:rsidRPr="00000000">
        <w:rPr>
          <w:color w:val="313131"/>
          <w:highlight w:val="white"/>
          <w:rtl w:val="0"/>
        </w:rPr>
        <w:t xml:space="preserve"> - constant runtime</w:t>
      </w:r>
    </w:p>
    <w:p w:rsidR="00000000" w:rsidDel="00000000" w:rsidP="00000000" w:rsidRDefault="00000000" w:rsidRPr="00000000" w14:paraId="000005BB">
      <w:pPr>
        <w:ind w:left="0" w:firstLine="0"/>
        <w:rPr>
          <w:color w:val="313131"/>
          <w:highlight w:val="white"/>
        </w:rPr>
      </w:pPr>
      <w:r w:rsidDel="00000000" w:rsidR="00000000" w:rsidRPr="00000000">
        <w:rPr>
          <w:rtl w:val="0"/>
        </w:rPr>
      </w:r>
    </w:p>
    <w:p w:rsidR="00000000" w:rsidDel="00000000" w:rsidP="00000000" w:rsidRDefault="00000000" w:rsidRPr="00000000" w14:paraId="000005BC">
      <w:pPr>
        <w:rPr>
          <w:color w:val="313131"/>
          <w:highlight w:val="white"/>
        </w:rPr>
      </w:pPr>
      <w:r w:rsidDel="00000000" w:rsidR="00000000" w:rsidRPr="00000000">
        <w:rPr>
          <w:rFonts w:ascii="Courier New" w:cs="Courier New" w:eastAsia="Courier New" w:hAnsi="Courier New"/>
          <w:color w:val="313131"/>
          <w:highlight w:val="white"/>
          <w:rtl w:val="0"/>
        </w:rPr>
        <w:t xml:space="preserve">O(log n)</w:t>
      </w:r>
      <w:r w:rsidDel="00000000" w:rsidR="00000000" w:rsidRPr="00000000">
        <w:rPr>
          <w:color w:val="313131"/>
          <w:highlight w:val="white"/>
          <w:rtl w:val="0"/>
        </w:rPr>
        <w:t xml:space="preserve"> - logarithmic runtime</w:t>
      </w:r>
    </w:p>
    <w:p w:rsidR="00000000" w:rsidDel="00000000" w:rsidP="00000000" w:rsidRDefault="00000000" w:rsidRPr="00000000" w14:paraId="000005BD">
      <w:pPr>
        <w:rPr>
          <w:color w:val="313131"/>
          <w:highlight w:val="white"/>
        </w:rPr>
      </w:pPr>
      <w:r w:rsidDel="00000000" w:rsidR="00000000" w:rsidRPr="00000000">
        <w:rPr>
          <w:rtl w:val="0"/>
        </w:rPr>
      </w:r>
    </w:p>
    <w:p w:rsidR="00000000" w:rsidDel="00000000" w:rsidP="00000000" w:rsidRDefault="00000000" w:rsidRPr="00000000" w14:paraId="000005BE">
      <w:pPr>
        <w:rPr>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color w:val="313131"/>
          <w:highlight w:val="white"/>
          <w:rtl w:val="0"/>
        </w:rPr>
        <w:t xml:space="preserve"> - linear runtime</w:t>
      </w:r>
    </w:p>
    <w:p w:rsidR="00000000" w:rsidDel="00000000" w:rsidP="00000000" w:rsidRDefault="00000000" w:rsidRPr="00000000" w14:paraId="000005BF">
      <w:pPr>
        <w:rPr>
          <w:color w:val="313131"/>
          <w:highlight w:val="white"/>
        </w:rPr>
      </w:pPr>
      <w:r w:rsidDel="00000000" w:rsidR="00000000" w:rsidRPr="00000000">
        <w:rPr>
          <w:rtl w:val="0"/>
        </w:rPr>
      </w:r>
    </w:p>
    <w:p w:rsidR="00000000" w:rsidDel="00000000" w:rsidP="00000000" w:rsidRDefault="00000000" w:rsidRPr="00000000" w14:paraId="000005C0">
      <w:pPr>
        <w:rPr>
          <w:color w:val="313131"/>
          <w:highlight w:val="white"/>
        </w:rPr>
      </w:pPr>
      <w:r w:rsidDel="00000000" w:rsidR="00000000" w:rsidRPr="00000000">
        <w:rPr>
          <w:rFonts w:ascii="Courier New" w:cs="Courier New" w:eastAsia="Courier New" w:hAnsi="Courier New"/>
          <w:color w:val="313131"/>
          <w:highlight w:val="white"/>
          <w:rtl w:val="0"/>
        </w:rPr>
        <w:t xml:space="preserve">O(n log n)</w:t>
      </w:r>
      <w:r w:rsidDel="00000000" w:rsidR="00000000" w:rsidRPr="00000000">
        <w:rPr>
          <w:color w:val="313131"/>
          <w:highlight w:val="white"/>
          <w:rtl w:val="0"/>
        </w:rPr>
        <w:t xml:space="preserve"> - log-linear runtime</w:t>
      </w:r>
    </w:p>
    <w:p w:rsidR="00000000" w:rsidDel="00000000" w:rsidP="00000000" w:rsidRDefault="00000000" w:rsidRPr="00000000" w14:paraId="000005C1">
      <w:pPr>
        <w:rPr>
          <w:color w:val="313131"/>
          <w:highlight w:val="white"/>
        </w:rPr>
      </w:pPr>
      <w:r w:rsidDel="00000000" w:rsidR="00000000" w:rsidRPr="00000000">
        <w:rPr>
          <w:rtl w:val="0"/>
        </w:rPr>
      </w:r>
    </w:p>
    <w:p w:rsidR="00000000" w:rsidDel="00000000" w:rsidP="00000000" w:rsidRDefault="00000000" w:rsidRPr="00000000" w14:paraId="000005C2">
      <w:pPr>
        <w:rPr>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 quadratic runtime</w:t>
      </w:r>
    </w:p>
    <w:p w:rsidR="00000000" w:rsidDel="00000000" w:rsidP="00000000" w:rsidRDefault="00000000" w:rsidRPr="00000000" w14:paraId="000005C3">
      <w:pPr>
        <w:rPr>
          <w:color w:val="313131"/>
          <w:highlight w:val="white"/>
        </w:rPr>
      </w:pPr>
      <w:r w:rsidDel="00000000" w:rsidR="00000000" w:rsidRPr="00000000">
        <w:rPr>
          <w:rtl w:val="0"/>
        </w:rPr>
      </w:r>
    </w:p>
    <w:p w:rsidR="00000000" w:rsidDel="00000000" w:rsidP="00000000" w:rsidRDefault="00000000" w:rsidRPr="00000000" w14:paraId="000005C4">
      <w:pPr>
        <w:rPr>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c</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 polynomial runtime (where </w:t>
      </w:r>
      <w:r w:rsidDel="00000000" w:rsidR="00000000" w:rsidRPr="00000000">
        <w:rPr>
          <w:rFonts w:ascii="Courier New" w:cs="Courier New" w:eastAsia="Courier New" w:hAnsi="Courier New"/>
          <w:color w:val="313131"/>
          <w:highlight w:val="white"/>
          <w:rtl w:val="0"/>
        </w:rPr>
        <w:t xml:space="preserve">c</w:t>
      </w:r>
      <w:r w:rsidDel="00000000" w:rsidR="00000000" w:rsidRPr="00000000">
        <w:rPr>
          <w:color w:val="313131"/>
          <w:highlight w:val="white"/>
          <w:rtl w:val="0"/>
        </w:rPr>
        <w:t xml:space="preserve"> is a constant)</w:t>
      </w:r>
    </w:p>
    <w:p w:rsidR="00000000" w:rsidDel="00000000" w:rsidP="00000000" w:rsidRDefault="00000000" w:rsidRPr="00000000" w14:paraId="000005C5">
      <w:pPr>
        <w:rPr>
          <w:color w:val="313131"/>
          <w:highlight w:val="white"/>
        </w:rPr>
      </w:pPr>
      <w:r w:rsidDel="00000000" w:rsidR="00000000" w:rsidRPr="00000000">
        <w:rPr>
          <w:rtl w:val="0"/>
        </w:rPr>
      </w:r>
    </w:p>
    <w:p w:rsidR="00000000" w:rsidDel="00000000" w:rsidP="00000000" w:rsidRDefault="00000000" w:rsidRPr="00000000" w14:paraId="000005C6">
      <w:pPr>
        <w:rPr>
          <w:color w:val="313131"/>
          <w:highlight w:val="white"/>
        </w:rPr>
      </w:pPr>
      <w:r w:rsidDel="00000000" w:rsidR="00000000" w:rsidRPr="00000000">
        <w:rPr>
          <w:rFonts w:ascii="Courier New" w:cs="Courier New" w:eastAsia="Courier New" w:hAnsi="Courier New"/>
          <w:color w:val="313131"/>
          <w:highlight w:val="white"/>
          <w:rtl w:val="0"/>
        </w:rPr>
        <w:t xml:space="preserve">O(c</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 exponential runtime (where </w:t>
      </w:r>
      <w:r w:rsidDel="00000000" w:rsidR="00000000" w:rsidRPr="00000000">
        <w:rPr>
          <w:rFonts w:ascii="Courier New" w:cs="Courier New" w:eastAsia="Courier New" w:hAnsi="Courier New"/>
          <w:color w:val="313131"/>
          <w:highlight w:val="white"/>
          <w:rtl w:val="0"/>
        </w:rPr>
        <w:t xml:space="preserve">c</w:t>
      </w:r>
      <w:r w:rsidDel="00000000" w:rsidR="00000000" w:rsidRPr="00000000">
        <w:rPr>
          <w:color w:val="313131"/>
          <w:highlight w:val="white"/>
          <w:rtl w:val="0"/>
        </w:rPr>
        <w:t xml:space="preserve"> is a constant)</w:t>
      </w:r>
    </w:p>
    <w:p w:rsidR="00000000" w:rsidDel="00000000" w:rsidP="00000000" w:rsidRDefault="00000000" w:rsidRPr="00000000" w14:paraId="000005C7">
      <w:pPr>
        <w:rPr>
          <w:color w:val="313131"/>
          <w:highlight w:val="white"/>
        </w:rPr>
      </w:pPr>
      <w:r w:rsidDel="00000000" w:rsidR="00000000" w:rsidRPr="00000000">
        <w:rPr>
          <w:rtl w:val="0"/>
        </w:rPr>
      </w:r>
    </w:p>
    <w:p w:rsidR="00000000" w:rsidDel="00000000" w:rsidP="00000000" w:rsidRDefault="00000000" w:rsidRPr="00000000" w14:paraId="000005C8">
      <w:pPr>
        <w:rPr>
          <w:color w:val="313131"/>
          <w:highlight w:val="white"/>
        </w:rPr>
      </w:pPr>
      <w:r w:rsidDel="00000000" w:rsidR="00000000" w:rsidRPr="00000000">
        <w:rPr>
          <w:rtl w:val="0"/>
        </w:rPr>
      </w:r>
    </w:p>
    <w:bookmarkStart w:colFirst="0" w:colLast="0" w:name="z86xv2vyd84b" w:id="25"/>
    <w:bookmarkEnd w:id="25"/>
    <w:p w:rsidR="00000000" w:rsidDel="00000000" w:rsidP="00000000" w:rsidRDefault="00000000" w:rsidRPr="00000000" w14:paraId="000005C9">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Simple Algorithms</w:t>
      </w:r>
    </w:p>
    <w:p w:rsidR="00000000" w:rsidDel="00000000" w:rsidP="00000000" w:rsidRDefault="00000000" w:rsidRPr="00000000" w14:paraId="000005CA">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B">
      <w:pPr>
        <w:rPr>
          <w:color w:val="313131"/>
          <w:highlight w:val="white"/>
        </w:rPr>
      </w:pPr>
      <w:r w:rsidDel="00000000" w:rsidR="00000000" w:rsidRPr="00000000">
        <w:rPr>
          <w:rtl w:val="0"/>
        </w:rPr>
      </w:r>
    </w:p>
    <w:p w:rsidR="00000000" w:rsidDel="00000000" w:rsidP="00000000" w:rsidRDefault="00000000" w:rsidRPr="00000000" w14:paraId="000005CC">
      <w:pPr>
        <w:rPr>
          <w:color w:val="313131"/>
          <w:highlight w:val="white"/>
        </w:rPr>
      </w:pPr>
      <w:r w:rsidDel="00000000" w:rsidR="00000000" w:rsidRPr="00000000">
        <w:rPr>
          <w:color w:val="313131"/>
          <w:highlight w:val="white"/>
          <w:rtl w:val="0"/>
        </w:rPr>
        <w:t xml:space="preserve">Some relatively simple algorithms include algorithms of the search and sort classes of algorithms. Search algorithms find a specific element in a larger collection of data, while sort algorithms organize collections of data. Search algorithms that are used on collections of sorted data are almost always faster than search algorithms that are used on unsorted collections of data. </w:t>
      </w:r>
    </w:p>
    <w:p w:rsidR="00000000" w:rsidDel="00000000" w:rsidP="00000000" w:rsidRDefault="00000000" w:rsidRPr="00000000" w14:paraId="000005CD">
      <w:pPr>
        <w:rPr>
          <w:color w:val="313131"/>
          <w:highlight w:val="white"/>
        </w:rPr>
      </w:pPr>
      <w:r w:rsidDel="00000000" w:rsidR="00000000" w:rsidRPr="00000000">
        <w:rPr>
          <w:rtl w:val="0"/>
        </w:rPr>
      </w:r>
    </w:p>
    <w:p w:rsidR="00000000" w:rsidDel="00000000" w:rsidP="00000000" w:rsidRDefault="00000000" w:rsidRPr="00000000" w14:paraId="000005CE">
      <w:pPr>
        <w:rPr>
          <w:color w:val="313131"/>
          <w:highlight w:val="white"/>
        </w:rPr>
      </w:pPr>
      <w:r w:rsidDel="00000000" w:rsidR="00000000" w:rsidRPr="00000000">
        <w:rPr>
          <w:color w:val="313131"/>
          <w:highlight w:val="white"/>
          <w:rtl w:val="0"/>
        </w:rPr>
        <w:t xml:space="preserve">The algorithm shown below is an example of a basic linear search algorithm that works on both sorted and unsorted collections of data:</w:t>
      </w:r>
    </w:p>
    <w:p w:rsidR="00000000" w:rsidDel="00000000" w:rsidP="00000000" w:rsidRDefault="00000000" w:rsidRPr="00000000" w14:paraId="000005CF">
      <w:pPr>
        <w:rPr>
          <w:color w:val="313131"/>
          <w:highlight w:val="white"/>
        </w:rPr>
      </w:pPr>
      <w:r w:rsidDel="00000000" w:rsidR="00000000" w:rsidRPr="00000000">
        <w:rPr>
          <w:rtl w:val="0"/>
        </w:rPr>
      </w:r>
    </w:p>
    <w:p w:rsidR="00000000" w:rsidDel="00000000" w:rsidP="00000000" w:rsidRDefault="00000000" w:rsidRPr="00000000" w14:paraId="000005D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linear_search(element, some_list):</w:t>
      </w:r>
    </w:p>
    <w:p w:rsidR="00000000" w:rsidDel="00000000" w:rsidP="00000000" w:rsidRDefault="00000000" w:rsidRPr="00000000" w14:paraId="000005D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item in some_list:</w:t>
      </w:r>
    </w:p>
    <w:p w:rsidR="00000000" w:rsidDel="00000000" w:rsidP="00000000" w:rsidRDefault="00000000" w:rsidRPr="00000000" w14:paraId="000005D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item == element:</w:t>
      </w:r>
    </w:p>
    <w:p w:rsidR="00000000" w:rsidDel="00000000" w:rsidP="00000000" w:rsidRDefault="00000000" w:rsidRPr="00000000" w14:paraId="000005D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True</w:t>
      </w:r>
    </w:p>
    <w:p w:rsidR="00000000" w:rsidDel="00000000" w:rsidP="00000000" w:rsidRDefault="00000000" w:rsidRPr="00000000" w14:paraId="000005D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D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D6">
      <w:pPr>
        <w:rPr>
          <w:color w:val="313131"/>
          <w:highlight w:val="white"/>
        </w:rPr>
      </w:pPr>
      <w:r w:rsidDel="00000000" w:rsidR="00000000" w:rsidRPr="00000000">
        <w:rPr>
          <w:color w:val="313131"/>
          <w:highlight w:val="white"/>
          <w:rtl w:val="0"/>
        </w:rPr>
        <w:t xml:space="preserve">The above example systematically checks each element of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until a match with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is found. The algorithm’s worst-case runtime would occur if there were no matches of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in </w:t>
      </w:r>
      <w:r w:rsidDel="00000000" w:rsidR="00000000" w:rsidRPr="00000000">
        <w:rPr>
          <w:rFonts w:ascii="Courier New" w:cs="Courier New" w:eastAsia="Courier New" w:hAnsi="Courier New"/>
          <w:color w:val="313131"/>
          <w:highlight w:val="white"/>
          <w:rtl w:val="0"/>
        </w:rPr>
        <w:t xml:space="preserve">some_list </w:t>
      </w:r>
      <w:r w:rsidDel="00000000" w:rsidR="00000000" w:rsidRPr="00000000">
        <w:rPr>
          <w:color w:val="313131"/>
          <w:highlight w:val="white"/>
          <w:rtl w:val="0"/>
        </w:rPr>
        <w:t xml:space="preserve">(</w:t>
      </w:r>
      <w:r w:rsidDel="00000000" w:rsidR="00000000" w:rsidRPr="00000000">
        <w:rPr>
          <w:i w:val="1"/>
          <w:color w:val="313131"/>
          <w:highlight w:val="white"/>
          <w:rtl w:val="0"/>
        </w:rPr>
        <w:t xml:space="preserve">O: n</w:t>
      </w:r>
      <w:r w:rsidDel="00000000" w:rsidR="00000000" w:rsidRPr="00000000">
        <w:rPr>
          <w:color w:val="313131"/>
          <w:highlight w:val="white"/>
          <w:rtl w:val="0"/>
        </w:rPr>
        <w:t xml:space="preserve">).</w:t>
      </w:r>
    </w:p>
    <w:p w:rsidR="00000000" w:rsidDel="00000000" w:rsidP="00000000" w:rsidRDefault="00000000" w:rsidRPr="00000000" w14:paraId="000005D7">
      <w:pPr>
        <w:rPr>
          <w:color w:val="313131"/>
          <w:highlight w:val="white"/>
        </w:rPr>
      </w:pPr>
      <w:r w:rsidDel="00000000" w:rsidR="00000000" w:rsidRPr="00000000">
        <w:rPr>
          <w:rtl w:val="0"/>
        </w:rPr>
      </w:r>
    </w:p>
    <w:p w:rsidR="00000000" w:rsidDel="00000000" w:rsidP="00000000" w:rsidRDefault="00000000" w:rsidRPr="00000000" w14:paraId="000005D8">
      <w:pPr>
        <w:rPr>
          <w:color w:val="313131"/>
          <w:highlight w:val="white"/>
        </w:rPr>
      </w:pPr>
      <w:r w:rsidDel="00000000" w:rsidR="00000000" w:rsidRPr="00000000">
        <w:rPr>
          <w:color w:val="313131"/>
          <w:highlight w:val="white"/>
          <w:rtl w:val="0"/>
        </w:rPr>
        <w:t xml:space="preserve">The algorithm shown below is a basic linear search algorithm that works on sorted collections of data:</w:t>
      </w:r>
    </w:p>
    <w:p w:rsidR="00000000" w:rsidDel="00000000" w:rsidP="00000000" w:rsidRDefault="00000000" w:rsidRPr="00000000" w14:paraId="000005D9">
      <w:pPr>
        <w:rPr>
          <w:color w:val="313131"/>
          <w:highlight w:val="white"/>
        </w:rPr>
      </w:pPr>
      <w:r w:rsidDel="00000000" w:rsidR="00000000" w:rsidRPr="00000000">
        <w:rPr>
          <w:rtl w:val="0"/>
        </w:rPr>
      </w:r>
    </w:p>
    <w:p w:rsidR="00000000" w:rsidDel="00000000" w:rsidP="00000000" w:rsidRDefault="00000000" w:rsidRPr="00000000" w14:paraId="000005D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linear_search_2(element, some_list):</w:t>
      </w:r>
    </w:p>
    <w:p w:rsidR="00000000" w:rsidDel="00000000" w:rsidP="00000000" w:rsidRDefault="00000000" w:rsidRPr="00000000" w14:paraId="000005D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item in some_list:</w:t>
      </w:r>
    </w:p>
    <w:p w:rsidR="00000000" w:rsidDel="00000000" w:rsidP="00000000" w:rsidRDefault="00000000" w:rsidRPr="00000000" w14:paraId="000005D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item == element:</w:t>
      </w:r>
    </w:p>
    <w:p w:rsidR="00000000" w:rsidDel="00000000" w:rsidP="00000000" w:rsidRDefault="00000000" w:rsidRPr="00000000" w14:paraId="000005D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True</w:t>
      </w:r>
    </w:p>
    <w:p w:rsidR="00000000" w:rsidDel="00000000" w:rsidP="00000000" w:rsidRDefault="00000000" w:rsidRPr="00000000" w14:paraId="000005D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item &gt; element:</w:t>
      </w:r>
    </w:p>
    <w:p w:rsidR="00000000" w:rsidDel="00000000" w:rsidP="00000000" w:rsidRDefault="00000000" w:rsidRPr="00000000" w14:paraId="000005D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E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E1">
      <w:pPr>
        <w:rPr>
          <w:color w:val="313131"/>
          <w:highlight w:val="white"/>
        </w:rPr>
      </w:pPr>
      <w:r w:rsidDel="00000000" w:rsidR="00000000" w:rsidRPr="00000000">
        <w:rPr>
          <w:rtl w:val="0"/>
        </w:rPr>
      </w:r>
    </w:p>
    <w:p w:rsidR="00000000" w:rsidDel="00000000" w:rsidP="00000000" w:rsidRDefault="00000000" w:rsidRPr="00000000" w14:paraId="000005E2">
      <w:pPr>
        <w:rPr>
          <w:color w:val="313131"/>
          <w:highlight w:val="white"/>
        </w:rPr>
      </w:pPr>
      <w:r w:rsidDel="00000000" w:rsidR="00000000" w:rsidRPr="00000000">
        <w:rPr>
          <w:color w:val="313131"/>
          <w:highlight w:val="white"/>
          <w:rtl w:val="0"/>
        </w:rPr>
        <w:t xml:space="preserve">The above example systematically checks each element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until a match with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is found or an element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is found that is greater than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(at which point continuing the search would be pointless because all the other elements in the sorted collection of data would also be greater than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w:t>
      </w:r>
    </w:p>
    <w:p w:rsidR="00000000" w:rsidDel="00000000" w:rsidP="00000000" w:rsidRDefault="00000000" w:rsidRPr="00000000" w14:paraId="000005E3">
      <w:pPr>
        <w:rPr>
          <w:color w:val="313131"/>
          <w:highlight w:val="white"/>
        </w:rPr>
      </w:pPr>
      <w:r w:rsidDel="00000000" w:rsidR="00000000" w:rsidRPr="00000000">
        <w:rPr>
          <w:color w:val="313131"/>
          <w:highlight w:val="white"/>
          <w:rtl w:val="0"/>
        </w:rPr>
        <w:tab/>
        <w:tab/>
      </w:r>
    </w:p>
    <w:p w:rsidR="00000000" w:rsidDel="00000000" w:rsidP="00000000" w:rsidRDefault="00000000" w:rsidRPr="00000000" w14:paraId="000005E4">
      <w:pPr>
        <w:rPr>
          <w:color w:val="313131"/>
          <w:highlight w:val="white"/>
        </w:rPr>
      </w:pPr>
      <w:r w:rsidDel="00000000" w:rsidR="00000000" w:rsidRPr="00000000">
        <w:rPr>
          <w:color w:val="313131"/>
          <w:highlight w:val="white"/>
          <w:rtl w:val="0"/>
        </w:rPr>
        <w:t xml:space="preserve">The algorithm shown below is an example of a bisection search algorithm that works on sorted collections of data:</w:t>
      </w:r>
    </w:p>
    <w:p w:rsidR="00000000" w:rsidDel="00000000" w:rsidP="00000000" w:rsidRDefault="00000000" w:rsidRPr="00000000" w14:paraId="000005E5">
      <w:pPr>
        <w:rPr>
          <w:color w:val="313131"/>
          <w:highlight w:val="white"/>
        </w:rPr>
      </w:pPr>
      <w:r w:rsidDel="00000000" w:rsidR="00000000" w:rsidRPr="00000000">
        <w:rPr>
          <w:rtl w:val="0"/>
        </w:rPr>
      </w:r>
    </w:p>
    <w:p w:rsidR="00000000" w:rsidDel="00000000" w:rsidP="00000000" w:rsidRDefault="00000000" w:rsidRPr="00000000" w14:paraId="000005E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bisection_search(element, some_list):</w:t>
      </w:r>
    </w:p>
    <w:p w:rsidR="00000000" w:rsidDel="00000000" w:rsidP="00000000" w:rsidRDefault="00000000" w:rsidRPr="00000000" w14:paraId="000005E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high = len(some_list)</w:t>
      </w:r>
    </w:p>
    <w:p w:rsidR="00000000" w:rsidDel="00000000" w:rsidP="00000000" w:rsidRDefault="00000000" w:rsidRPr="00000000" w14:paraId="000005E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low = 0</w:t>
      </w:r>
    </w:p>
    <w:p w:rsidR="00000000" w:rsidDel="00000000" w:rsidP="00000000" w:rsidRDefault="00000000" w:rsidRPr="00000000" w14:paraId="000005E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True:</w:t>
      </w:r>
    </w:p>
    <w:p w:rsidR="00000000" w:rsidDel="00000000" w:rsidP="00000000" w:rsidRDefault="00000000" w:rsidRPr="00000000" w14:paraId="000005E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middle = (high + low) / 2</w:t>
      </w:r>
    </w:p>
    <w:p w:rsidR="00000000" w:rsidDel="00000000" w:rsidP="00000000" w:rsidRDefault="00000000" w:rsidRPr="00000000" w14:paraId="000005E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some_list[middle] == element:</w:t>
      </w:r>
    </w:p>
    <w:p w:rsidR="00000000" w:rsidDel="00000000" w:rsidP="00000000" w:rsidRDefault="00000000" w:rsidRPr="00000000" w14:paraId="000005E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True</w:t>
      </w:r>
    </w:p>
    <w:p w:rsidR="00000000" w:rsidDel="00000000" w:rsidP="00000000" w:rsidRDefault="00000000" w:rsidRPr="00000000" w14:paraId="000005E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high == low or high == low + 1 or high == low - 1:</w:t>
      </w:r>
    </w:p>
    <w:p w:rsidR="00000000" w:rsidDel="00000000" w:rsidP="00000000" w:rsidRDefault="00000000" w:rsidRPr="00000000" w14:paraId="000005E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break</w:t>
      </w:r>
    </w:p>
    <w:p w:rsidR="00000000" w:rsidDel="00000000" w:rsidP="00000000" w:rsidRDefault="00000000" w:rsidRPr="00000000" w14:paraId="000005E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some_list[middle] &gt; element:</w:t>
      </w:r>
    </w:p>
    <w:p w:rsidR="00000000" w:rsidDel="00000000" w:rsidP="00000000" w:rsidRDefault="00000000" w:rsidRPr="00000000" w14:paraId="000005F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high = middle</w:t>
      </w:r>
    </w:p>
    <w:p w:rsidR="00000000" w:rsidDel="00000000" w:rsidP="00000000" w:rsidRDefault="00000000" w:rsidRPr="00000000" w14:paraId="000005F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some_list[middle] &lt; element: </w:t>
      </w:r>
    </w:p>
    <w:p w:rsidR="00000000" w:rsidDel="00000000" w:rsidP="00000000" w:rsidRDefault="00000000" w:rsidRPr="00000000" w14:paraId="000005F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low = middle</w:t>
      </w:r>
    </w:p>
    <w:p w:rsidR="00000000" w:rsidDel="00000000" w:rsidP="00000000" w:rsidRDefault="00000000" w:rsidRPr="00000000" w14:paraId="000005F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F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F5">
      <w:pPr>
        <w:rPr>
          <w:color w:val="313131"/>
          <w:highlight w:val="white"/>
        </w:rPr>
      </w:pPr>
      <w:r w:rsidDel="00000000" w:rsidR="00000000" w:rsidRPr="00000000">
        <w:rPr>
          <w:color w:val="313131"/>
          <w:highlight w:val="white"/>
          <w:rtl w:val="0"/>
        </w:rPr>
        <w:t xml:space="preserve">The above example checks to see if the element at the midpoint of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is the target element. If the element at the midpoint of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is larger than the target element, the algorithm repeats the same process for the lower half of the list (since in a sorted list, the other half of the list will always be larger than the target element). If the opposite is true, the algorithm repeats the same process for the upper half of the list (since in a sorted list, the other half of the list will always be smaller than the target element). The algorithm repeats this process until the target element is found or the section of the list it is searching is of the length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(at which point the target element is not found and there is nothing more to search). Since with every iteration of the while loop the above algorithm divides the input it is searching in half, the worst-case runtime for the above algorithm would be the logarithm of the size of the input it is given (</w:t>
      </w:r>
      <w:r w:rsidDel="00000000" w:rsidR="00000000" w:rsidRPr="00000000">
        <w:rPr>
          <w:i w:val="1"/>
          <w:color w:val="313131"/>
          <w:highlight w:val="white"/>
          <w:rtl w:val="0"/>
        </w:rPr>
        <w:t xml:space="preserve">O: log n</w:t>
      </w:r>
      <w:r w:rsidDel="00000000" w:rsidR="00000000" w:rsidRPr="00000000">
        <w:rPr>
          <w:color w:val="313131"/>
          <w:highlight w:val="white"/>
          <w:rtl w:val="0"/>
        </w:rPr>
        <w:t xml:space="preserve">).</w:t>
      </w:r>
    </w:p>
    <w:p w:rsidR="00000000" w:rsidDel="00000000" w:rsidP="00000000" w:rsidRDefault="00000000" w:rsidRPr="00000000" w14:paraId="000005F6">
      <w:pPr>
        <w:rPr>
          <w:color w:val="313131"/>
          <w:highlight w:val="white"/>
        </w:rPr>
      </w:pPr>
      <w:r w:rsidDel="00000000" w:rsidR="00000000" w:rsidRPr="00000000">
        <w:rPr>
          <w:rtl w:val="0"/>
        </w:rPr>
      </w:r>
    </w:p>
    <w:p w:rsidR="00000000" w:rsidDel="00000000" w:rsidP="00000000" w:rsidRDefault="00000000" w:rsidRPr="00000000" w14:paraId="000005F7">
      <w:pPr>
        <w:rPr>
          <w:color w:val="313131"/>
          <w:highlight w:val="white"/>
        </w:rPr>
      </w:pPr>
      <w:r w:rsidDel="00000000" w:rsidR="00000000" w:rsidRPr="00000000">
        <w:rPr>
          <w:b w:val="1"/>
          <w:color w:val="313131"/>
          <w:highlight w:val="white"/>
          <w:rtl w:val="0"/>
        </w:rPr>
        <w:t xml:space="preserve">Bubble sort</w:t>
      </w:r>
      <w:r w:rsidDel="00000000" w:rsidR="00000000" w:rsidRPr="00000000">
        <w:rPr>
          <w:color w:val="313131"/>
          <w:highlight w:val="white"/>
          <w:rtl w:val="0"/>
        </w:rPr>
        <w:t xml:space="preserve"> is the name of a simple sorting algorithm that sorts a collection of data. The algorithm works by iterating through the data comparing two adjacent elements at a time, and leaving them in place if they are sorted, or swapping their positions if they aren’t. This effectively “bubbles” the largest element in the data to the end of the data after one iteration, and the following iterations will continue to “bubble” the next largest elements in the data to the end of the data as well. This process is repeated until there are no more elements to sort in the data, and the data is then… sorted!</w:t>
      </w:r>
    </w:p>
    <w:p w:rsidR="00000000" w:rsidDel="00000000" w:rsidP="00000000" w:rsidRDefault="00000000" w:rsidRPr="00000000" w14:paraId="000005F8">
      <w:pPr>
        <w:rPr>
          <w:color w:val="313131"/>
          <w:highlight w:val="white"/>
        </w:rPr>
      </w:pPr>
      <w:r w:rsidDel="00000000" w:rsidR="00000000" w:rsidRPr="00000000">
        <w:rPr>
          <w:rtl w:val="0"/>
        </w:rPr>
      </w:r>
    </w:p>
    <w:p w:rsidR="00000000" w:rsidDel="00000000" w:rsidP="00000000" w:rsidRDefault="00000000" w:rsidRPr="00000000" w14:paraId="000005F9">
      <w:pPr>
        <w:rPr>
          <w:color w:val="313131"/>
          <w:highlight w:val="white"/>
        </w:rPr>
      </w:pPr>
      <w:r w:rsidDel="00000000" w:rsidR="00000000" w:rsidRPr="00000000">
        <w:rPr>
          <w:color w:val="313131"/>
          <w:highlight w:val="white"/>
          <w:rtl w:val="0"/>
        </w:rPr>
        <w:t xml:space="preserve">An example of a bubble sort algorithm is shown below:</w:t>
      </w:r>
    </w:p>
    <w:p w:rsidR="00000000" w:rsidDel="00000000" w:rsidP="00000000" w:rsidRDefault="00000000" w:rsidRPr="00000000" w14:paraId="000005FA">
      <w:pPr>
        <w:rPr>
          <w:color w:val="313131"/>
          <w:highlight w:val="white"/>
        </w:rPr>
      </w:pPr>
      <w:r w:rsidDel="00000000" w:rsidR="00000000" w:rsidRPr="00000000">
        <w:rPr>
          <w:rtl w:val="0"/>
        </w:rPr>
      </w:r>
    </w:p>
    <w:p w:rsidR="00000000" w:rsidDel="00000000" w:rsidP="00000000" w:rsidRDefault="00000000" w:rsidRPr="00000000" w14:paraId="000005F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bubble_sort(some_list):</w:t>
      </w:r>
    </w:p>
    <w:p w:rsidR="00000000" w:rsidDel="00000000" w:rsidP="00000000" w:rsidRDefault="00000000" w:rsidRPr="00000000" w14:paraId="000005F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is_sorted = False</w:t>
      </w:r>
    </w:p>
    <w:p w:rsidR="00000000" w:rsidDel="00000000" w:rsidP="00000000" w:rsidRDefault="00000000" w:rsidRPr="00000000" w14:paraId="000005F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not is_sorted: </w:t>
      </w:r>
    </w:p>
    <w:p w:rsidR="00000000" w:rsidDel="00000000" w:rsidP="00000000" w:rsidRDefault="00000000" w:rsidRPr="00000000" w14:paraId="000005F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is_sorted = True</w:t>
      </w:r>
    </w:p>
    <w:p w:rsidR="00000000" w:rsidDel="00000000" w:rsidP="00000000" w:rsidRDefault="00000000" w:rsidRPr="00000000" w14:paraId="000005F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index in range(1, len(some_list):</w:t>
      </w:r>
    </w:p>
    <w:p w:rsidR="00000000" w:rsidDel="00000000" w:rsidP="00000000" w:rsidRDefault="00000000" w:rsidRPr="00000000" w14:paraId="0000060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some_list[index] &lt; some_list[index - 1]:</w:t>
      </w:r>
    </w:p>
    <w:p w:rsidR="00000000" w:rsidDel="00000000" w:rsidP="00000000" w:rsidRDefault="00000000" w:rsidRPr="00000000" w14:paraId="0000060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is_sorted = False</w:t>
      </w:r>
    </w:p>
    <w:p w:rsidR="00000000" w:rsidDel="00000000" w:rsidP="00000000" w:rsidRDefault="00000000" w:rsidRPr="00000000" w14:paraId="0000060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temp = some_list[index]</w:t>
      </w:r>
    </w:p>
    <w:p w:rsidR="00000000" w:rsidDel="00000000" w:rsidP="00000000" w:rsidRDefault="00000000" w:rsidRPr="00000000" w14:paraId="0000060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some_list[index] = some_list[index - 1]</w:t>
      </w:r>
    </w:p>
    <w:p w:rsidR="00000000" w:rsidDel="00000000" w:rsidP="00000000" w:rsidRDefault="00000000" w:rsidRPr="00000000" w14:paraId="0000060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ab/>
        <w:t xml:space="preserve">           </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some_list[index - 1] = temp</w:t>
      </w:r>
    </w:p>
    <w:p w:rsidR="00000000" w:rsidDel="00000000" w:rsidP="00000000" w:rsidRDefault="00000000" w:rsidRPr="00000000" w14:paraId="0000060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06">
      <w:pPr>
        <w:rPr>
          <w:color w:val="313131"/>
          <w:highlight w:val="white"/>
        </w:rPr>
      </w:pPr>
      <w:r w:rsidDel="00000000" w:rsidR="00000000" w:rsidRPr="00000000">
        <w:rPr>
          <w:color w:val="313131"/>
          <w:highlight w:val="white"/>
          <w:rtl w:val="0"/>
        </w:rPr>
        <w:t xml:space="preserve">In the worst-case scenario, all of the elements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would be in reverse order, and the algorithm would have to iterate through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 times to put all of the elements in their correct place (</w:t>
      </w:r>
      <w:r w:rsidDel="00000000" w:rsidR="00000000" w:rsidRPr="00000000">
        <w:rPr>
          <w:i w:val="1"/>
          <w:color w:val="313131"/>
          <w:highlight w:val="white"/>
          <w:rtl w:val="0"/>
        </w:rPr>
        <w:t xml:space="preserve">O: 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w:t>
      </w:r>
    </w:p>
    <w:p w:rsidR="00000000" w:rsidDel="00000000" w:rsidP="00000000" w:rsidRDefault="00000000" w:rsidRPr="00000000" w14:paraId="00000607">
      <w:pPr>
        <w:rPr>
          <w:color w:val="313131"/>
          <w:highlight w:val="white"/>
        </w:rPr>
      </w:pPr>
      <w:r w:rsidDel="00000000" w:rsidR="00000000" w:rsidRPr="00000000">
        <w:rPr>
          <w:rtl w:val="0"/>
        </w:rPr>
      </w:r>
    </w:p>
    <w:p w:rsidR="00000000" w:rsidDel="00000000" w:rsidP="00000000" w:rsidRDefault="00000000" w:rsidRPr="00000000" w14:paraId="00000608">
      <w:pPr>
        <w:rPr>
          <w:color w:val="313131"/>
          <w:highlight w:val="white"/>
        </w:rPr>
      </w:pPr>
      <w:r w:rsidDel="00000000" w:rsidR="00000000" w:rsidRPr="00000000">
        <w:rPr>
          <w:b w:val="1"/>
          <w:color w:val="313131"/>
          <w:highlight w:val="white"/>
          <w:rtl w:val="0"/>
        </w:rPr>
        <w:t xml:space="preserve">Selection sort</w:t>
      </w:r>
      <w:r w:rsidDel="00000000" w:rsidR="00000000" w:rsidRPr="00000000">
        <w:rPr>
          <w:color w:val="313131"/>
          <w:highlight w:val="white"/>
          <w:rtl w:val="0"/>
        </w:rPr>
        <w:t xml:space="preserve"> is the name of another simple sorting algorithm that sorts a collection of data. The algorithm works by iterating through the data to find the smallest element and then swapping that element with the element at the beginning of the data. The algorithm then iterates through the data once again and finds the next-to-smallest element in the data and then swaps that element with the element in the place next to the beginning of the list. The algorithm repeats this process until the entire collection of data has been sorted.</w:t>
      </w:r>
    </w:p>
    <w:p w:rsidR="00000000" w:rsidDel="00000000" w:rsidP="00000000" w:rsidRDefault="00000000" w:rsidRPr="00000000" w14:paraId="00000609">
      <w:pPr>
        <w:rPr>
          <w:color w:val="313131"/>
          <w:highlight w:val="white"/>
        </w:rPr>
      </w:pPr>
      <w:r w:rsidDel="00000000" w:rsidR="00000000" w:rsidRPr="00000000">
        <w:rPr>
          <w:rtl w:val="0"/>
        </w:rPr>
      </w:r>
    </w:p>
    <w:p w:rsidR="00000000" w:rsidDel="00000000" w:rsidP="00000000" w:rsidRDefault="00000000" w:rsidRPr="00000000" w14:paraId="0000060A">
      <w:pPr>
        <w:rPr>
          <w:color w:val="313131"/>
          <w:highlight w:val="white"/>
        </w:rPr>
      </w:pPr>
      <w:r w:rsidDel="00000000" w:rsidR="00000000" w:rsidRPr="00000000">
        <w:rPr>
          <w:color w:val="313131"/>
          <w:highlight w:val="white"/>
          <w:rtl w:val="0"/>
        </w:rPr>
        <w:t xml:space="preserve">The following is an example of a selection sort algorithm:</w:t>
      </w:r>
    </w:p>
    <w:p w:rsidR="00000000" w:rsidDel="00000000" w:rsidP="00000000" w:rsidRDefault="00000000" w:rsidRPr="00000000" w14:paraId="0000060B">
      <w:pPr>
        <w:rPr>
          <w:color w:val="313131"/>
          <w:highlight w:val="white"/>
        </w:rPr>
      </w:pPr>
      <w:r w:rsidDel="00000000" w:rsidR="00000000" w:rsidRPr="00000000">
        <w:rPr>
          <w:rtl w:val="0"/>
        </w:rPr>
      </w:r>
    </w:p>
    <w:p w:rsidR="00000000" w:rsidDel="00000000" w:rsidP="00000000" w:rsidRDefault="00000000" w:rsidRPr="00000000" w14:paraId="0000060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selection_sort(some_list):</w:t>
      </w:r>
    </w:p>
    <w:p w:rsidR="00000000" w:rsidDel="00000000" w:rsidP="00000000" w:rsidRDefault="00000000" w:rsidRPr="00000000" w14:paraId="0000060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sorted_index = 0</w:t>
      </w:r>
    </w:p>
    <w:p w:rsidR="00000000" w:rsidDel="00000000" w:rsidP="00000000" w:rsidRDefault="00000000" w:rsidRPr="00000000" w14:paraId="0000060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sorted_index != len(some_list):</w:t>
      </w:r>
    </w:p>
    <w:p w:rsidR="00000000" w:rsidDel="00000000" w:rsidP="00000000" w:rsidRDefault="00000000" w:rsidRPr="00000000" w14:paraId="0000060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index in range(sorted_index, len(some_list)):</w:t>
      </w:r>
    </w:p>
    <w:p w:rsidR="00000000" w:rsidDel="00000000" w:rsidP="00000000" w:rsidRDefault="00000000" w:rsidRPr="00000000" w14:paraId="000006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some_list[index] &lt; some_list[sorted_index]:</w:t>
      </w:r>
    </w:p>
    <w:p w:rsidR="00000000" w:rsidDel="00000000" w:rsidP="00000000" w:rsidRDefault="00000000" w:rsidRPr="00000000" w14:paraId="0000061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some_list[sorted_index], some_list[index] = some_list[index], some_list[sorted_index]</w:t>
        <w:tab/>
      </w:r>
    </w:p>
    <w:p w:rsidR="00000000" w:rsidDel="00000000" w:rsidP="00000000" w:rsidRDefault="00000000" w:rsidRPr="00000000" w14:paraId="000006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sorted_index += 1</w:t>
      </w:r>
    </w:p>
    <w:p w:rsidR="00000000" w:rsidDel="00000000" w:rsidP="00000000" w:rsidRDefault="00000000" w:rsidRPr="00000000" w14:paraId="0000061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14">
      <w:pPr>
        <w:rPr>
          <w:rFonts w:ascii="Courier New" w:cs="Courier New" w:eastAsia="Courier New" w:hAnsi="Courier New"/>
          <w:color w:val="313131"/>
          <w:highlight w:val="white"/>
        </w:rPr>
      </w:pPr>
      <w:r w:rsidDel="00000000" w:rsidR="00000000" w:rsidRPr="00000000">
        <w:rPr>
          <w:color w:val="313131"/>
          <w:highlight w:val="white"/>
          <w:rtl w:val="0"/>
        </w:rPr>
        <w:t xml:space="preserve">In the worst-case scenario, all of the elements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would be in reverse order, and the algorithm would have to iterate through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 times to put all of the elements in their correct place (</w:t>
      </w:r>
      <w:r w:rsidDel="00000000" w:rsidR="00000000" w:rsidRPr="00000000">
        <w:rPr>
          <w:i w:val="1"/>
          <w:color w:val="313131"/>
          <w:highlight w:val="white"/>
          <w:rtl w:val="0"/>
        </w:rPr>
        <w:t xml:space="preserve">O: 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615">
      <w:pPr>
        <w:rPr>
          <w:color w:val="313131"/>
          <w:highlight w:val="white"/>
        </w:rPr>
      </w:pPr>
      <w:r w:rsidDel="00000000" w:rsidR="00000000" w:rsidRPr="00000000">
        <w:rPr>
          <w:rtl w:val="0"/>
        </w:rPr>
      </w:r>
    </w:p>
    <w:p w:rsidR="00000000" w:rsidDel="00000000" w:rsidP="00000000" w:rsidRDefault="00000000" w:rsidRPr="00000000" w14:paraId="00000616">
      <w:pPr>
        <w:rPr>
          <w:color w:val="313131"/>
          <w:highlight w:val="white"/>
        </w:rPr>
      </w:pPr>
      <w:r w:rsidDel="00000000" w:rsidR="00000000" w:rsidRPr="00000000">
        <w:rPr>
          <w:b w:val="1"/>
          <w:color w:val="313131"/>
          <w:highlight w:val="white"/>
          <w:rtl w:val="0"/>
        </w:rPr>
        <w:t xml:space="preserve">Merge sort</w:t>
      </w:r>
      <w:r w:rsidDel="00000000" w:rsidR="00000000" w:rsidRPr="00000000">
        <w:rPr>
          <w:color w:val="313131"/>
          <w:highlight w:val="white"/>
          <w:rtl w:val="0"/>
        </w:rPr>
        <w:t xml:space="preserve"> is the name of yet another simple sorting algorithm that sorts a collection of data. The algorithm works by splitting an unsorted collection of data into halves and further dividing those halves into halves and dividing those halves into halves, etc. until each element in the collection of data is a separate half. Then, the algorithm merges all of those halves into pairs (or rather, sorted collections) and merges those pairs into pairs, etc. until the entire collection of data is sorted. </w:t>
      </w:r>
    </w:p>
    <w:p w:rsidR="00000000" w:rsidDel="00000000" w:rsidP="00000000" w:rsidRDefault="00000000" w:rsidRPr="00000000" w14:paraId="00000617">
      <w:pPr>
        <w:rPr>
          <w:color w:val="313131"/>
          <w:highlight w:val="white"/>
        </w:rPr>
      </w:pPr>
      <w:r w:rsidDel="00000000" w:rsidR="00000000" w:rsidRPr="00000000">
        <w:rPr>
          <w:rtl w:val="0"/>
        </w:rPr>
      </w:r>
    </w:p>
    <w:p w:rsidR="00000000" w:rsidDel="00000000" w:rsidP="00000000" w:rsidRDefault="00000000" w:rsidRPr="00000000" w14:paraId="00000618">
      <w:pPr>
        <w:rPr>
          <w:color w:val="313131"/>
          <w:highlight w:val="white"/>
        </w:rPr>
      </w:pPr>
      <w:r w:rsidDel="00000000" w:rsidR="00000000" w:rsidRPr="00000000">
        <w:rPr>
          <w:color w:val="313131"/>
          <w:highlight w:val="white"/>
          <w:rtl w:val="0"/>
        </w:rPr>
        <w:t xml:space="preserve">Merge sort merges collections of data by comparing the first element in one half of a sorted collection of data to the first element of an adjacent half of a sorted collection data and placing the smaller of the elements in a new, merged, sorted collection of data. Then the algorithm compares the next element in one half of a sorted collection of data to the element of the adjacent half of a sorted collection data and placing the smaller of the elements in the new, merged, sorted collection of data. Merge sort repeats this process until all the elements in both halves of the collections of data are stored and sorted the new, merged collection of data.</w:t>
      </w:r>
    </w:p>
    <w:p w:rsidR="00000000" w:rsidDel="00000000" w:rsidP="00000000" w:rsidRDefault="00000000" w:rsidRPr="00000000" w14:paraId="00000619">
      <w:pPr>
        <w:rPr>
          <w:color w:val="313131"/>
          <w:highlight w:val="white"/>
        </w:rPr>
      </w:pPr>
      <w:r w:rsidDel="00000000" w:rsidR="00000000" w:rsidRPr="00000000">
        <w:rPr>
          <w:rtl w:val="0"/>
        </w:rPr>
      </w:r>
    </w:p>
    <w:p w:rsidR="00000000" w:rsidDel="00000000" w:rsidP="00000000" w:rsidRDefault="00000000" w:rsidRPr="00000000" w14:paraId="0000061A">
      <w:pPr>
        <w:pStyle w:val="Heading2"/>
        <w:rPr>
          <w:color w:val="313131"/>
          <w:highlight w:val="white"/>
        </w:rPr>
      </w:pPr>
      <w:bookmarkStart w:colFirst="0" w:colLast="0" w:name="_e5ivw64cxshy" w:id="26"/>
      <w:bookmarkEnd w:id="26"/>
      <w:r w:rsidDel="00000000" w:rsidR="00000000" w:rsidRPr="00000000">
        <w:rPr>
          <w:rFonts w:ascii="Comfortaa" w:cs="Comfortaa" w:eastAsia="Comfortaa" w:hAnsi="Comfortaa"/>
          <w:b w:val="1"/>
          <w:sz w:val="36"/>
          <w:szCs w:val="36"/>
          <w:rtl w:val="0"/>
        </w:rPr>
        <w:t xml:space="preserve">WEEK 7</w:t>
      </w:r>
      <w:r w:rsidDel="00000000" w:rsidR="00000000" w:rsidRPr="00000000">
        <w:rPr>
          <w:rtl w:val="0"/>
        </w:rPr>
      </w:r>
    </w:p>
    <w:bookmarkStart w:colFirst="0" w:colLast="0" w:name="ejgbf1jtlcy" w:id="27"/>
    <w:bookmarkEnd w:id="27"/>
    <w:p w:rsidR="00000000" w:rsidDel="00000000" w:rsidP="00000000" w:rsidRDefault="00000000" w:rsidRPr="00000000" w14:paraId="0000061B">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Plotting Graphs</w:t>
      </w:r>
      <w:r w:rsidDel="00000000" w:rsidR="00000000" w:rsidRPr="00000000">
        <w:rPr>
          <w:rtl w:val="0"/>
        </w:rPr>
      </w:r>
    </w:p>
    <w:p w:rsidR="00000000" w:rsidDel="00000000" w:rsidP="00000000" w:rsidRDefault="00000000" w:rsidRPr="00000000" w14:paraId="0000061C">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D">
      <w:pPr>
        <w:rPr>
          <w:color w:val="313131"/>
          <w:highlight w:val="white"/>
        </w:rPr>
      </w:pPr>
      <w:r w:rsidDel="00000000" w:rsidR="00000000" w:rsidRPr="00000000">
        <w:rPr>
          <w:rtl w:val="0"/>
        </w:rPr>
      </w:r>
    </w:p>
    <w:p w:rsidR="00000000" w:rsidDel="00000000" w:rsidP="00000000" w:rsidRDefault="00000000" w:rsidRPr="00000000" w14:paraId="0000061E">
      <w:pPr>
        <w:rPr>
          <w:color w:val="313131"/>
          <w:highlight w:val="white"/>
        </w:rPr>
      </w:pPr>
      <w:r w:rsidDel="00000000" w:rsidR="00000000" w:rsidRPr="00000000">
        <w:rPr>
          <w:color w:val="313131"/>
          <w:highlight w:val="white"/>
          <w:rtl w:val="0"/>
        </w:rPr>
        <w:t xml:space="preserve">There are a few modules included with Python that are able to construct graphs and plot points of data on them. One of these modules is named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w:t>
      </w:r>
    </w:p>
    <w:p w:rsidR="00000000" w:rsidDel="00000000" w:rsidP="00000000" w:rsidRDefault="00000000" w:rsidRPr="00000000" w14:paraId="0000061F">
      <w:pPr>
        <w:rPr>
          <w:color w:val="313131"/>
          <w:highlight w:val="white"/>
        </w:rPr>
      </w:pPr>
      <w:r w:rsidDel="00000000" w:rsidR="00000000" w:rsidRPr="00000000">
        <w:rPr>
          <w:rtl w:val="0"/>
        </w:rPr>
      </w:r>
    </w:p>
    <w:p w:rsidR="00000000" w:rsidDel="00000000" w:rsidP="00000000" w:rsidRDefault="00000000" w:rsidRPr="00000000" w14:paraId="00000620">
      <w:pPr>
        <w:rPr>
          <w:color w:val="313131"/>
          <w:highlight w:val="white"/>
        </w:rPr>
      </w:pPr>
      <w:r w:rsidDel="00000000" w:rsidR="00000000" w:rsidRPr="00000000">
        <w:rPr>
          <w:color w:val="313131"/>
          <w:highlight w:val="white"/>
          <w:rtl w:val="0"/>
        </w:rPr>
        <w:t xml:space="preserve">To use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simply import it using the </w:t>
      </w:r>
      <w:r w:rsidDel="00000000" w:rsidR="00000000" w:rsidRPr="00000000">
        <w:rPr>
          <w:rFonts w:ascii="Courier New" w:cs="Courier New" w:eastAsia="Courier New" w:hAnsi="Courier New"/>
          <w:color w:val="313131"/>
          <w:highlight w:val="white"/>
          <w:rtl w:val="0"/>
        </w:rPr>
        <w:t xml:space="preserve">import</w:t>
      </w:r>
      <w:r w:rsidDel="00000000" w:rsidR="00000000" w:rsidRPr="00000000">
        <w:rPr>
          <w:color w:val="313131"/>
          <w:highlight w:val="white"/>
          <w:rtl w:val="0"/>
        </w:rPr>
        <w:t xml:space="preserve"> statement:</w:t>
      </w:r>
    </w:p>
    <w:p w:rsidR="00000000" w:rsidDel="00000000" w:rsidP="00000000" w:rsidRDefault="00000000" w:rsidRPr="00000000" w14:paraId="00000621">
      <w:pPr>
        <w:rPr>
          <w:color w:val="313131"/>
          <w:highlight w:val="white"/>
        </w:rPr>
      </w:pPr>
      <w:r w:rsidDel="00000000" w:rsidR="00000000" w:rsidRPr="00000000">
        <w:rPr>
          <w:rtl w:val="0"/>
        </w:rPr>
      </w:r>
    </w:p>
    <w:p w:rsidR="00000000" w:rsidDel="00000000" w:rsidP="00000000" w:rsidRDefault="00000000" w:rsidRPr="00000000" w14:paraId="0000062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import pylab</w:t>
      </w:r>
    </w:p>
    <w:p w:rsidR="00000000" w:rsidDel="00000000" w:rsidP="00000000" w:rsidRDefault="00000000" w:rsidRPr="00000000" w14:paraId="00000623">
      <w:pPr>
        <w:rPr>
          <w:color w:val="313131"/>
          <w:highlight w:val="white"/>
        </w:rPr>
      </w:pPr>
      <w:r w:rsidDel="00000000" w:rsidR="00000000" w:rsidRPr="00000000">
        <w:rPr>
          <w:rtl w:val="0"/>
        </w:rPr>
      </w:r>
    </w:p>
    <w:p w:rsidR="00000000" w:rsidDel="00000000" w:rsidP="00000000" w:rsidRDefault="00000000" w:rsidRPr="00000000" w14:paraId="00000624">
      <w:pPr>
        <w:rPr>
          <w:color w:val="313131"/>
          <w:highlight w:val="white"/>
        </w:rPr>
      </w:pPr>
      <w:r w:rsidDel="00000000" w:rsidR="00000000" w:rsidRPr="00000000">
        <w:rPr>
          <w:color w:val="313131"/>
          <w:highlight w:val="white"/>
          <w:rtl w:val="0"/>
        </w:rPr>
        <w:t xml:space="preserve">To construct and plot points of data along a graph using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use the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and provide the associated x and y values:</w:t>
      </w:r>
    </w:p>
    <w:p w:rsidR="00000000" w:rsidDel="00000000" w:rsidP="00000000" w:rsidRDefault="00000000" w:rsidRPr="00000000" w14:paraId="00000625">
      <w:pPr>
        <w:rPr>
          <w:color w:val="313131"/>
          <w:highlight w:val="white"/>
        </w:rPr>
      </w:pPr>
      <w:r w:rsidDel="00000000" w:rsidR="00000000" w:rsidRPr="00000000">
        <w:rPr>
          <w:rtl w:val="0"/>
        </w:rPr>
      </w:r>
    </w:p>
    <w:p w:rsidR="00000000" w:rsidDel="00000000" w:rsidP="00000000" w:rsidRDefault="00000000" w:rsidRPr="00000000" w14:paraId="0000062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x_values = []</w:t>
      </w:r>
    </w:p>
    <w:p w:rsidR="00000000" w:rsidDel="00000000" w:rsidP="00000000" w:rsidRDefault="00000000" w:rsidRPr="00000000" w14:paraId="0000062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y_values = []</w:t>
      </w:r>
    </w:p>
    <w:p w:rsidR="00000000" w:rsidDel="00000000" w:rsidP="00000000" w:rsidRDefault="00000000" w:rsidRPr="00000000" w14:paraId="0000062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2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 in range(30):</w:t>
      </w:r>
    </w:p>
    <w:p w:rsidR="00000000" w:rsidDel="00000000" w:rsidP="00000000" w:rsidRDefault="00000000" w:rsidRPr="00000000" w14:paraId="000006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x_values.append(i) </w:t>
      </w:r>
    </w:p>
    <w:p w:rsidR="00000000" w:rsidDel="00000000" w:rsidP="00000000" w:rsidRDefault="00000000" w:rsidRPr="00000000" w14:paraId="0000062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y_values.append(i**2)</w:t>
      </w:r>
    </w:p>
    <w:p w:rsidR="00000000" w:rsidDel="00000000" w:rsidP="00000000" w:rsidRDefault="00000000" w:rsidRPr="00000000" w14:paraId="0000062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w:t>
      </w:r>
    </w:p>
    <w:p w:rsidR="00000000" w:rsidDel="00000000" w:rsidP="00000000" w:rsidRDefault="00000000" w:rsidRPr="00000000" w14:paraId="0000062E">
      <w:pPr>
        <w:rPr>
          <w:color w:val="313131"/>
          <w:highlight w:val="white"/>
        </w:rPr>
      </w:pPr>
      <w:r w:rsidDel="00000000" w:rsidR="00000000" w:rsidRPr="00000000">
        <w:rPr>
          <w:rtl w:val="0"/>
        </w:rPr>
      </w:r>
    </w:p>
    <w:p w:rsidR="00000000" w:rsidDel="00000000" w:rsidP="00000000" w:rsidRDefault="00000000" w:rsidRPr="00000000" w14:paraId="0000062F">
      <w:pPr>
        <w:rPr>
          <w:color w:val="313131"/>
          <w:highlight w:val="white"/>
        </w:rPr>
      </w:pPr>
      <w:r w:rsidDel="00000000" w:rsidR="00000000" w:rsidRPr="00000000">
        <w:rPr>
          <w:color w:val="313131"/>
          <w:highlight w:val="white"/>
          <w:rtl w:val="0"/>
        </w:rPr>
        <w:t xml:space="preserve">The above example plots a simple square function.</w:t>
      </w:r>
    </w:p>
    <w:p w:rsidR="00000000" w:rsidDel="00000000" w:rsidP="00000000" w:rsidRDefault="00000000" w:rsidRPr="00000000" w14:paraId="00000630">
      <w:pPr>
        <w:rPr>
          <w:color w:val="313131"/>
          <w:highlight w:val="white"/>
        </w:rPr>
      </w:pPr>
      <w:r w:rsidDel="00000000" w:rsidR="00000000" w:rsidRPr="00000000">
        <w:rPr>
          <w:rtl w:val="0"/>
        </w:rPr>
      </w:r>
    </w:p>
    <w:p w:rsidR="00000000" w:rsidDel="00000000" w:rsidP="00000000" w:rsidRDefault="00000000" w:rsidRPr="00000000" w14:paraId="00000631">
      <w:pPr>
        <w:rPr>
          <w:color w:val="313131"/>
          <w:highlight w:val="white"/>
        </w:rPr>
      </w:pPr>
      <w:r w:rsidDel="00000000" w:rsidR="00000000" w:rsidRPr="00000000">
        <w:rPr>
          <w:color w:val="313131"/>
          <w:highlight w:val="white"/>
          <w:rtl w:val="0"/>
        </w:rPr>
        <w:t xml:space="preserve">If you continue to construct additional graphs, their data will be plotted on the same window as your first graph. To create separate windows for separate graphs, use the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and provide the name you would like the graph to be referenced by, followed by a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of the graph:</w:t>
      </w:r>
    </w:p>
    <w:p w:rsidR="00000000" w:rsidDel="00000000" w:rsidP="00000000" w:rsidRDefault="00000000" w:rsidRPr="00000000" w14:paraId="00000632">
      <w:pPr>
        <w:rPr>
          <w:color w:val="313131"/>
          <w:highlight w:val="white"/>
        </w:rPr>
      </w:pPr>
      <w:r w:rsidDel="00000000" w:rsidR="00000000" w:rsidRPr="00000000">
        <w:rPr>
          <w:rtl w:val="0"/>
        </w:rPr>
      </w:r>
    </w:p>
    <w:p w:rsidR="00000000" w:rsidDel="00000000" w:rsidP="00000000" w:rsidRDefault="00000000" w:rsidRPr="00000000" w14:paraId="0000063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y_values_2 = []</w:t>
      </w:r>
    </w:p>
    <w:p w:rsidR="00000000" w:rsidDel="00000000" w:rsidP="00000000" w:rsidRDefault="00000000" w:rsidRPr="00000000" w14:paraId="0000063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3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 in range(30):</w:t>
      </w:r>
    </w:p>
    <w:p w:rsidR="00000000" w:rsidDel="00000000" w:rsidP="00000000" w:rsidRDefault="00000000" w:rsidRPr="00000000" w14:paraId="00000636">
      <w:pPr>
        <w:rPr>
          <w:color w:val="313131"/>
          <w:highlight w:val="white"/>
        </w:rPr>
      </w:pPr>
      <w:r w:rsidDel="00000000" w:rsidR="00000000" w:rsidRPr="00000000">
        <w:rPr>
          <w:rFonts w:ascii="Courier New" w:cs="Courier New" w:eastAsia="Courier New" w:hAnsi="Courier New"/>
          <w:color w:val="313131"/>
          <w:highlight w:val="white"/>
          <w:rtl w:val="0"/>
        </w:rPr>
        <w:t xml:space="preserve">    y_values_2.append(i**3)</w:t>
      </w:r>
      <w:r w:rsidDel="00000000" w:rsidR="00000000" w:rsidRPr="00000000">
        <w:rPr>
          <w:rtl w:val="0"/>
        </w:rPr>
      </w:r>
    </w:p>
    <w:p w:rsidR="00000000" w:rsidDel="00000000" w:rsidP="00000000" w:rsidRDefault="00000000" w:rsidRPr="00000000" w14:paraId="00000637">
      <w:pPr>
        <w:rPr>
          <w:color w:val="313131"/>
          <w:highlight w:val="white"/>
        </w:rPr>
      </w:pPr>
      <w:r w:rsidDel="00000000" w:rsidR="00000000" w:rsidRPr="00000000">
        <w:rPr>
          <w:rtl w:val="0"/>
        </w:rPr>
      </w:r>
    </w:p>
    <w:p w:rsidR="00000000" w:rsidDel="00000000" w:rsidP="00000000" w:rsidRDefault="00000000" w:rsidRPr="00000000" w14:paraId="000006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pylab.figure(“another graph”)</w:t>
      </w:r>
    </w:p>
    <w:p w:rsidR="00000000" w:rsidDel="00000000" w:rsidP="00000000" w:rsidRDefault="00000000" w:rsidRPr="00000000" w14:paraId="0000063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y_values_2)</w:t>
      </w:r>
    </w:p>
    <w:p w:rsidR="00000000" w:rsidDel="00000000" w:rsidP="00000000" w:rsidRDefault="00000000" w:rsidRPr="00000000" w14:paraId="0000063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3B">
      <w:pPr>
        <w:rPr>
          <w:color w:val="313131"/>
          <w:highlight w:val="white"/>
        </w:rPr>
      </w:pPr>
      <w:r w:rsidDel="00000000" w:rsidR="00000000" w:rsidRPr="00000000">
        <w:rPr>
          <w:color w:val="313131"/>
          <w:highlight w:val="white"/>
          <w:rtl w:val="0"/>
        </w:rPr>
        <w:t xml:space="preserve">The above example constructs a separate graph (of a simple cubed function) that can be referenced again using the name </w:t>
      </w:r>
      <w:r w:rsidDel="00000000" w:rsidR="00000000" w:rsidRPr="00000000">
        <w:rPr>
          <w:rFonts w:ascii="Courier New" w:cs="Courier New" w:eastAsia="Courier New" w:hAnsi="Courier New"/>
          <w:color w:val="313131"/>
          <w:highlight w:val="white"/>
          <w:rtl w:val="0"/>
        </w:rPr>
        <w:t xml:space="preserve">another graph</w:t>
      </w:r>
      <w:r w:rsidDel="00000000" w:rsidR="00000000" w:rsidRPr="00000000">
        <w:rPr>
          <w:color w:val="313131"/>
          <w:highlight w:val="white"/>
          <w:rtl w:val="0"/>
        </w:rPr>
        <w:t xml:space="preserve">. </w:t>
      </w:r>
    </w:p>
    <w:p w:rsidR="00000000" w:rsidDel="00000000" w:rsidP="00000000" w:rsidRDefault="00000000" w:rsidRPr="00000000" w14:paraId="0000063C">
      <w:pPr>
        <w:rPr>
          <w:color w:val="313131"/>
          <w:highlight w:val="white"/>
        </w:rPr>
      </w:pPr>
      <w:r w:rsidDel="00000000" w:rsidR="00000000" w:rsidRPr="00000000">
        <w:rPr>
          <w:rtl w:val="0"/>
        </w:rPr>
      </w:r>
    </w:p>
    <w:p w:rsidR="00000000" w:rsidDel="00000000" w:rsidP="00000000" w:rsidRDefault="00000000" w:rsidRPr="00000000" w14:paraId="0000063D">
      <w:pPr>
        <w:rPr>
          <w:color w:val="313131"/>
          <w:highlight w:val="white"/>
        </w:rPr>
      </w:pPr>
      <w:r w:rsidDel="00000000" w:rsidR="00000000" w:rsidRPr="00000000">
        <w:rPr>
          <w:color w:val="313131"/>
          <w:highlight w:val="white"/>
          <w:rtl w:val="0"/>
        </w:rPr>
        <w:t xml:space="preserve">You can add titles and x-axis and y-axis labels to your graphs using the </w:t>
      </w:r>
      <w:r w:rsidDel="00000000" w:rsidR="00000000" w:rsidRPr="00000000">
        <w:rPr>
          <w:rFonts w:ascii="Courier New" w:cs="Courier New" w:eastAsia="Courier New" w:hAnsi="Courier New"/>
          <w:color w:val="313131"/>
          <w:highlight w:val="white"/>
          <w:rtl w:val="0"/>
        </w:rPr>
        <w:t xml:space="preserve">.xlabel()</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.ylabel()</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.title()</w:t>
      </w:r>
      <w:r w:rsidDel="00000000" w:rsidR="00000000" w:rsidRPr="00000000">
        <w:rPr>
          <w:color w:val="313131"/>
          <w:highlight w:val="white"/>
          <w:rtl w:val="0"/>
        </w:rPr>
        <w:t xml:space="preserve"> functions:</w:t>
      </w:r>
    </w:p>
    <w:p w:rsidR="00000000" w:rsidDel="00000000" w:rsidP="00000000" w:rsidRDefault="00000000" w:rsidRPr="00000000" w14:paraId="0000063E">
      <w:pPr>
        <w:rPr>
          <w:color w:val="313131"/>
          <w:highlight w:val="white"/>
        </w:rPr>
      </w:pPr>
      <w:r w:rsidDel="00000000" w:rsidR="00000000" w:rsidRPr="00000000">
        <w:rPr>
          <w:rtl w:val="0"/>
        </w:rPr>
      </w:r>
    </w:p>
    <w:p w:rsidR="00000000" w:rsidDel="00000000" w:rsidP="00000000" w:rsidRDefault="00000000" w:rsidRPr="00000000" w14:paraId="0000063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y_values_3 = []</w:t>
      </w:r>
    </w:p>
    <w:p w:rsidR="00000000" w:rsidDel="00000000" w:rsidP="00000000" w:rsidRDefault="00000000" w:rsidRPr="00000000" w14:paraId="0000064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4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 in range(30):</w:t>
      </w:r>
    </w:p>
    <w:p w:rsidR="00000000" w:rsidDel="00000000" w:rsidP="00000000" w:rsidRDefault="00000000" w:rsidRPr="00000000" w14:paraId="00000642">
      <w:pPr>
        <w:rPr>
          <w:color w:val="313131"/>
          <w:highlight w:val="white"/>
        </w:rPr>
      </w:pPr>
      <w:r w:rsidDel="00000000" w:rsidR="00000000" w:rsidRPr="00000000">
        <w:rPr>
          <w:rFonts w:ascii="Courier New" w:cs="Courier New" w:eastAsia="Courier New" w:hAnsi="Courier New"/>
          <w:color w:val="313131"/>
          <w:highlight w:val="white"/>
          <w:rtl w:val="0"/>
        </w:rPr>
        <w:t xml:space="preserve">    y_values_3.append(i+5)</w:t>
      </w:r>
      <w:r w:rsidDel="00000000" w:rsidR="00000000" w:rsidRPr="00000000">
        <w:rPr>
          <w:rtl w:val="0"/>
        </w:rPr>
      </w:r>
    </w:p>
    <w:p w:rsidR="00000000" w:rsidDel="00000000" w:rsidP="00000000" w:rsidRDefault="00000000" w:rsidRPr="00000000" w14:paraId="00000643">
      <w:pPr>
        <w:rPr>
          <w:color w:val="313131"/>
          <w:highlight w:val="white"/>
        </w:rPr>
      </w:pPr>
      <w:r w:rsidDel="00000000" w:rsidR="00000000" w:rsidRPr="00000000">
        <w:rPr>
          <w:rtl w:val="0"/>
        </w:rPr>
      </w:r>
    </w:p>
    <w:p w:rsidR="00000000" w:rsidDel="00000000" w:rsidP="00000000" w:rsidRDefault="00000000" w:rsidRPr="00000000" w14:paraId="0000064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pylab.figure(“yet another graph”)</w:t>
      </w:r>
    </w:p>
    <w:p w:rsidR="00000000" w:rsidDel="00000000" w:rsidP="00000000" w:rsidRDefault="00000000" w:rsidRPr="00000000" w14:paraId="0000064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y_values_3)</w:t>
      </w:r>
    </w:p>
    <w:p w:rsidR="00000000" w:rsidDel="00000000" w:rsidP="00000000" w:rsidRDefault="00000000" w:rsidRPr="00000000" w14:paraId="0000064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pylab.xlabel(“these are the x values”)</w:t>
      </w:r>
    </w:p>
    <w:p w:rsidR="00000000" w:rsidDel="00000000" w:rsidP="00000000" w:rsidRDefault="00000000" w:rsidRPr="00000000" w14:paraId="000006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pylab.ylabel(“these are the y values”)</w:t>
      </w:r>
    </w:p>
    <w:p w:rsidR="00000000" w:rsidDel="00000000" w:rsidP="00000000" w:rsidRDefault="00000000" w:rsidRPr="00000000" w14:paraId="000006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pylab.title(“A Simple Linear Graph”)</w:t>
      </w:r>
    </w:p>
    <w:p w:rsidR="00000000" w:rsidDel="00000000" w:rsidP="00000000" w:rsidRDefault="00000000" w:rsidRPr="00000000" w14:paraId="0000064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4A">
      <w:pPr>
        <w:rPr>
          <w:color w:val="313131"/>
          <w:highlight w:val="white"/>
        </w:rPr>
      </w:pPr>
      <w:r w:rsidDel="00000000" w:rsidR="00000000" w:rsidRPr="00000000">
        <w:rPr>
          <w:color w:val="313131"/>
          <w:highlight w:val="white"/>
          <w:rtl w:val="0"/>
        </w:rPr>
        <w:t xml:space="preserve">The above example constructs a graph (a simple linear function) and gives a title and some labels to a graph.</w:t>
      </w:r>
    </w:p>
    <w:p w:rsidR="00000000" w:rsidDel="00000000" w:rsidP="00000000" w:rsidRDefault="00000000" w:rsidRPr="00000000" w14:paraId="0000064B">
      <w:pPr>
        <w:rPr>
          <w:color w:val="313131"/>
          <w:highlight w:val="white"/>
        </w:rPr>
      </w:pPr>
      <w:r w:rsidDel="00000000" w:rsidR="00000000" w:rsidRPr="00000000">
        <w:rPr>
          <w:rtl w:val="0"/>
        </w:rPr>
      </w:r>
    </w:p>
    <w:p w:rsidR="00000000" w:rsidDel="00000000" w:rsidP="00000000" w:rsidRDefault="00000000" w:rsidRPr="00000000" w14:paraId="0000064C">
      <w:pPr>
        <w:rPr>
          <w:color w:val="313131"/>
          <w:highlight w:val="white"/>
        </w:rPr>
      </w:pPr>
      <w:r w:rsidDel="00000000" w:rsidR="00000000" w:rsidRPr="00000000">
        <w:rPr>
          <w:color w:val="313131"/>
          <w:highlight w:val="white"/>
          <w:rtl w:val="0"/>
        </w:rPr>
        <w:t xml:space="preserve">To manipulate graphs that have already been constructed and named, use the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again. All functions or methods in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that relate to graphs apply to the first graph created, or if the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has been used, to the graph specified by the most recent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To clear a graph of its points and all other data (i.e. to make a new slate), use the </w:t>
      </w:r>
      <w:r w:rsidDel="00000000" w:rsidR="00000000" w:rsidRPr="00000000">
        <w:rPr>
          <w:rFonts w:ascii="Courier New" w:cs="Courier New" w:eastAsia="Courier New" w:hAnsi="Courier New"/>
          <w:color w:val="313131"/>
          <w:highlight w:val="white"/>
          <w:rtl w:val="0"/>
        </w:rPr>
        <w:t xml:space="preserve">.clf()</w:t>
      </w:r>
      <w:r w:rsidDel="00000000" w:rsidR="00000000" w:rsidRPr="00000000">
        <w:rPr>
          <w:color w:val="313131"/>
          <w:highlight w:val="white"/>
          <w:rtl w:val="0"/>
        </w:rPr>
        <w:t xml:space="preserve"> function:</w:t>
      </w:r>
    </w:p>
    <w:p w:rsidR="00000000" w:rsidDel="00000000" w:rsidP="00000000" w:rsidRDefault="00000000" w:rsidRPr="00000000" w14:paraId="0000064D">
      <w:pPr>
        <w:rPr>
          <w:color w:val="313131"/>
          <w:highlight w:val="white"/>
        </w:rPr>
      </w:pPr>
      <w:r w:rsidDel="00000000" w:rsidR="00000000" w:rsidRPr="00000000">
        <w:rPr>
          <w:rtl w:val="0"/>
        </w:rPr>
      </w:r>
    </w:p>
    <w:p w:rsidR="00000000" w:rsidDel="00000000" w:rsidP="00000000" w:rsidRDefault="00000000" w:rsidRPr="00000000" w14:paraId="0000064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pylab.figure(“another graph”)</w:t>
      </w:r>
    </w:p>
    <w:p w:rsidR="00000000" w:rsidDel="00000000" w:rsidP="00000000" w:rsidRDefault="00000000" w:rsidRPr="00000000" w14:paraId="0000064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pylab.clf()</w:t>
      </w:r>
    </w:p>
    <w:p w:rsidR="00000000" w:rsidDel="00000000" w:rsidP="00000000" w:rsidRDefault="00000000" w:rsidRPr="00000000" w14:paraId="00000650">
      <w:pPr>
        <w:rPr>
          <w:color w:val="313131"/>
          <w:highlight w:val="white"/>
        </w:rPr>
      </w:pPr>
      <w:r w:rsidDel="00000000" w:rsidR="00000000" w:rsidRPr="00000000">
        <w:rPr>
          <w:rtl w:val="0"/>
        </w:rPr>
      </w:r>
    </w:p>
    <w:p w:rsidR="00000000" w:rsidDel="00000000" w:rsidP="00000000" w:rsidRDefault="00000000" w:rsidRPr="00000000" w14:paraId="00000651">
      <w:pPr>
        <w:rPr>
          <w:color w:val="313131"/>
          <w:highlight w:val="white"/>
        </w:rPr>
      </w:pPr>
      <w:r w:rsidDel="00000000" w:rsidR="00000000" w:rsidRPr="00000000">
        <w:rPr>
          <w:color w:val="313131"/>
          <w:highlight w:val="white"/>
          <w:rtl w:val="0"/>
        </w:rPr>
        <w:t xml:space="preserve">The above example clears the graph named </w:t>
      </w:r>
      <w:r w:rsidDel="00000000" w:rsidR="00000000" w:rsidRPr="00000000">
        <w:rPr>
          <w:rFonts w:ascii="Courier New" w:cs="Courier New" w:eastAsia="Courier New" w:hAnsi="Courier New"/>
          <w:color w:val="313131"/>
          <w:highlight w:val="white"/>
          <w:rtl w:val="0"/>
        </w:rPr>
        <w:t xml:space="preserve">another graph</w:t>
      </w:r>
      <w:r w:rsidDel="00000000" w:rsidR="00000000" w:rsidRPr="00000000">
        <w:rPr>
          <w:color w:val="313131"/>
          <w:highlight w:val="white"/>
          <w:rtl w:val="0"/>
        </w:rPr>
        <w:t xml:space="preserve">. Functions from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that are called apply to the graph referenced by the last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statement.</w:t>
      </w:r>
    </w:p>
    <w:p w:rsidR="00000000" w:rsidDel="00000000" w:rsidP="00000000" w:rsidRDefault="00000000" w:rsidRPr="00000000" w14:paraId="00000652">
      <w:pPr>
        <w:rPr>
          <w:color w:val="313131"/>
          <w:highlight w:val="white"/>
        </w:rPr>
      </w:pPr>
      <w:r w:rsidDel="00000000" w:rsidR="00000000" w:rsidRPr="00000000">
        <w:rPr>
          <w:rtl w:val="0"/>
        </w:rPr>
      </w:r>
    </w:p>
    <w:p w:rsidR="00000000" w:rsidDel="00000000" w:rsidP="00000000" w:rsidRDefault="00000000" w:rsidRPr="00000000" w14:paraId="00000653">
      <w:pPr>
        <w:rPr>
          <w:color w:val="313131"/>
          <w:highlight w:val="white"/>
        </w:rPr>
      </w:pPr>
      <w:r w:rsidDel="00000000" w:rsidR="00000000" w:rsidRPr="00000000">
        <w:rPr>
          <w:color w:val="313131"/>
          <w:highlight w:val="white"/>
          <w:rtl w:val="0"/>
        </w:rPr>
        <w:t xml:space="preserve">You can add labels to the points plotted on a graph (using the label parameter of the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and instruct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to display a legend showing those labels (using the </w:t>
      </w:r>
      <w:r w:rsidDel="00000000" w:rsidR="00000000" w:rsidRPr="00000000">
        <w:rPr>
          <w:rFonts w:ascii="Courier New" w:cs="Courier New" w:eastAsia="Courier New" w:hAnsi="Courier New"/>
          <w:color w:val="313131"/>
          <w:highlight w:val="white"/>
          <w:rtl w:val="0"/>
        </w:rPr>
        <w:t xml:space="preserve">.legend() </w:t>
      </w:r>
      <w:r w:rsidDel="00000000" w:rsidR="00000000" w:rsidRPr="00000000">
        <w:rPr>
          <w:color w:val="313131"/>
          <w:highlight w:val="white"/>
          <w:rtl w:val="0"/>
        </w:rPr>
        <w:t xml:space="preserve">function). You can also limit the range of the axes of the graph using the </w:t>
      </w:r>
      <w:r w:rsidDel="00000000" w:rsidR="00000000" w:rsidRPr="00000000">
        <w:rPr>
          <w:rFonts w:ascii="Courier New" w:cs="Courier New" w:eastAsia="Courier New" w:hAnsi="Courier New"/>
          <w:color w:val="313131"/>
          <w:highlight w:val="white"/>
          <w:rtl w:val="0"/>
        </w:rPr>
        <w:t xml:space="preserve">.xlim()</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.ylim()</w:t>
      </w:r>
      <w:r w:rsidDel="00000000" w:rsidR="00000000" w:rsidRPr="00000000">
        <w:rPr>
          <w:color w:val="313131"/>
          <w:highlight w:val="white"/>
          <w:rtl w:val="0"/>
        </w:rPr>
        <w:t xml:space="preserve"> functions:</w:t>
      </w:r>
    </w:p>
    <w:p w:rsidR="00000000" w:rsidDel="00000000" w:rsidP="00000000" w:rsidRDefault="00000000" w:rsidRPr="00000000" w14:paraId="00000654">
      <w:pPr>
        <w:rPr>
          <w:color w:val="313131"/>
          <w:highlight w:val="white"/>
        </w:rPr>
      </w:pPr>
      <w:r w:rsidDel="00000000" w:rsidR="00000000" w:rsidRPr="00000000">
        <w:rPr>
          <w:rtl w:val="0"/>
        </w:rPr>
      </w:r>
    </w:p>
    <w:p w:rsidR="00000000" w:rsidDel="00000000" w:rsidP="00000000" w:rsidRDefault="00000000" w:rsidRPr="00000000" w14:paraId="0000065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pylab.figure(“yet another other graph”)</w:t>
      </w:r>
    </w:p>
    <w:p w:rsidR="00000000" w:rsidDel="00000000" w:rsidP="00000000" w:rsidRDefault="00000000" w:rsidRPr="00000000" w14:paraId="0000065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pylab.ylim(0, 1000)</w:t>
      </w:r>
    </w:p>
    <w:p w:rsidR="00000000" w:rsidDel="00000000" w:rsidP="00000000" w:rsidRDefault="00000000" w:rsidRPr="00000000" w14:paraId="0000065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 label=“square function”)</w:t>
      </w:r>
    </w:p>
    <w:p w:rsidR="00000000" w:rsidDel="00000000" w:rsidP="00000000" w:rsidRDefault="00000000" w:rsidRPr="00000000" w14:paraId="0000065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y_values_2, label=“cubed function”)</w:t>
      </w:r>
    </w:p>
    <w:p w:rsidR="00000000" w:rsidDel="00000000" w:rsidP="00000000" w:rsidRDefault="00000000" w:rsidRPr="00000000" w14:paraId="0000065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pylab.legend(loc=“upper left”)</w:t>
      </w:r>
    </w:p>
    <w:p w:rsidR="00000000" w:rsidDel="00000000" w:rsidP="00000000" w:rsidRDefault="00000000" w:rsidRPr="00000000" w14:paraId="000006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pylab.title(“A Simple Linear Graph”)</w:t>
      </w:r>
    </w:p>
    <w:p w:rsidR="00000000" w:rsidDel="00000000" w:rsidP="00000000" w:rsidRDefault="00000000" w:rsidRPr="00000000" w14:paraId="0000065B">
      <w:pPr>
        <w:rPr>
          <w:color w:val="313131"/>
          <w:highlight w:val="white"/>
        </w:rPr>
      </w:pPr>
      <w:r w:rsidDel="00000000" w:rsidR="00000000" w:rsidRPr="00000000">
        <w:rPr>
          <w:rtl w:val="0"/>
        </w:rPr>
      </w:r>
    </w:p>
    <w:p w:rsidR="00000000" w:rsidDel="00000000" w:rsidP="00000000" w:rsidRDefault="00000000" w:rsidRPr="00000000" w14:paraId="0000065C">
      <w:pPr>
        <w:rPr>
          <w:color w:val="313131"/>
          <w:highlight w:val="white"/>
        </w:rPr>
      </w:pPr>
      <w:r w:rsidDel="00000000" w:rsidR="00000000" w:rsidRPr="00000000">
        <w:rPr>
          <w:color w:val="313131"/>
          <w:highlight w:val="white"/>
          <w:rtl w:val="0"/>
        </w:rPr>
        <w:t xml:space="preserve">The above example limits the y-axis of a graph to </w:t>
      </w:r>
      <w:r w:rsidDel="00000000" w:rsidR="00000000" w:rsidRPr="00000000">
        <w:rPr>
          <w:rFonts w:ascii="Courier New" w:cs="Courier New" w:eastAsia="Courier New" w:hAnsi="Courier New"/>
          <w:color w:val="313131"/>
          <w:highlight w:val="white"/>
          <w:rtl w:val="0"/>
        </w:rPr>
        <w:t xml:space="preserve">1000</w:t>
      </w:r>
      <w:r w:rsidDel="00000000" w:rsidR="00000000" w:rsidRPr="00000000">
        <w:rPr>
          <w:color w:val="313131"/>
          <w:highlight w:val="white"/>
          <w:rtl w:val="0"/>
        </w:rPr>
        <w:t xml:space="preserve">, plots a square function and a cubic function on the graph, assigns separate labels to each of them, and instructs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to display a legend in the upper left corner of the window.</w:t>
      </w:r>
    </w:p>
    <w:p w:rsidR="00000000" w:rsidDel="00000000" w:rsidP="00000000" w:rsidRDefault="00000000" w:rsidRPr="00000000" w14:paraId="0000065D">
      <w:pPr>
        <w:rPr>
          <w:color w:val="313131"/>
          <w:highlight w:val="white"/>
        </w:rPr>
      </w:pPr>
      <w:r w:rsidDel="00000000" w:rsidR="00000000" w:rsidRPr="00000000">
        <w:rPr>
          <w:rtl w:val="0"/>
        </w:rPr>
      </w:r>
    </w:p>
    <w:p w:rsidR="00000000" w:rsidDel="00000000" w:rsidP="00000000" w:rsidRDefault="00000000" w:rsidRPr="00000000" w14:paraId="0000065E">
      <w:pPr>
        <w:rPr>
          <w:color w:val="313131"/>
          <w:highlight w:val="white"/>
        </w:rPr>
      </w:pPr>
      <w:r w:rsidDel="00000000" w:rsidR="00000000" w:rsidRPr="00000000">
        <w:rPr>
          <w:color w:val="313131"/>
          <w:highlight w:val="white"/>
          <w:rtl w:val="0"/>
        </w:rPr>
        <w:t xml:space="preserve">There are several ways to customize the way a graph is displayed. You can change the color and method of displaying the data in a graph by adding a string as the third argument to the function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The first character of the argument specifies what color the data should be. The next characters specify how the data should be displayed:</w:t>
      </w:r>
    </w:p>
    <w:p w:rsidR="00000000" w:rsidDel="00000000" w:rsidP="00000000" w:rsidRDefault="00000000" w:rsidRPr="00000000" w14:paraId="0000065F">
      <w:pPr>
        <w:rPr>
          <w:color w:val="313131"/>
          <w:highlight w:val="white"/>
        </w:rPr>
      </w:pPr>
      <w:r w:rsidDel="00000000" w:rsidR="00000000" w:rsidRPr="00000000">
        <w:rPr>
          <w:rtl w:val="0"/>
        </w:rPr>
      </w:r>
    </w:p>
    <w:p w:rsidR="00000000" w:rsidDel="00000000" w:rsidP="00000000" w:rsidRDefault="00000000" w:rsidRPr="00000000" w14:paraId="0000066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pylab.figure(“a colorful graph”)</w:t>
      </w:r>
    </w:p>
    <w:p w:rsidR="00000000" w:rsidDel="00000000" w:rsidP="00000000" w:rsidRDefault="00000000" w:rsidRPr="00000000" w14:paraId="0000066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 “bo”, label=“square function”, linewidth=2.0)</w:t>
      </w:r>
    </w:p>
    <w:p w:rsidR="00000000" w:rsidDel="00000000" w:rsidP="00000000" w:rsidRDefault="00000000" w:rsidRPr="00000000" w14:paraId="0000066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y_values_2, “g^”, label=“cubed function”, linewidth=3.0)</w:t>
      </w:r>
    </w:p>
    <w:p w:rsidR="00000000" w:rsidDel="00000000" w:rsidP="00000000" w:rsidRDefault="00000000" w:rsidRPr="00000000" w14:paraId="0000066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pylab.legend(loc=“upper left”)</w:t>
      </w:r>
    </w:p>
    <w:p w:rsidR="00000000" w:rsidDel="00000000" w:rsidP="00000000" w:rsidRDefault="00000000" w:rsidRPr="00000000" w14:paraId="00000664">
      <w:pPr>
        <w:rPr>
          <w:color w:val="313131"/>
          <w:highlight w:val="white"/>
        </w:rPr>
      </w:pPr>
      <w:r w:rsidDel="00000000" w:rsidR="00000000" w:rsidRPr="00000000">
        <w:rPr>
          <w:rtl w:val="0"/>
        </w:rPr>
      </w:r>
    </w:p>
    <w:p w:rsidR="00000000" w:rsidDel="00000000" w:rsidP="00000000" w:rsidRDefault="00000000" w:rsidRPr="00000000" w14:paraId="00000665">
      <w:pPr>
        <w:rPr>
          <w:color w:val="313131"/>
          <w:highlight w:val="white"/>
        </w:rPr>
      </w:pPr>
      <w:r w:rsidDel="00000000" w:rsidR="00000000" w:rsidRPr="00000000">
        <w:rPr>
          <w:color w:val="313131"/>
          <w:highlight w:val="white"/>
          <w:rtl w:val="0"/>
        </w:rPr>
        <w:t xml:space="preserve">The above example constructs a graph of a square function displayed by blue circles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for blue and </w:t>
      </w:r>
      <w:r w:rsidDel="00000000" w:rsidR="00000000" w:rsidRPr="00000000">
        <w:rPr>
          <w:rFonts w:ascii="Courier New" w:cs="Courier New" w:eastAsia="Courier New" w:hAnsi="Courier New"/>
          <w:color w:val="313131"/>
          <w:highlight w:val="white"/>
          <w:rtl w:val="0"/>
        </w:rPr>
        <w:t xml:space="preserve">o</w:t>
      </w:r>
      <w:r w:rsidDel="00000000" w:rsidR="00000000" w:rsidRPr="00000000">
        <w:rPr>
          <w:color w:val="313131"/>
          <w:highlight w:val="white"/>
          <w:rtl w:val="0"/>
        </w:rPr>
        <w:t xml:space="preserve"> for circles) and a cubed function displayed by green triangles (</w:t>
      </w:r>
      <w:r w:rsidDel="00000000" w:rsidR="00000000" w:rsidRPr="00000000">
        <w:rPr>
          <w:rFonts w:ascii="Courier New" w:cs="Courier New" w:eastAsia="Courier New" w:hAnsi="Courier New"/>
          <w:color w:val="313131"/>
          <w:highlight w:val="white"/>
          <w:rtl w:val="0"/>
        </w:rPr>
        <w:t xml:space="preserve">g</w:t>
      </w:r>
      <w:r w:rsidDel="00000000" w:rsidR="00000000" w:rsidRPr="00000000">
        <w:rPr>
          <w:color w:val="313131"/>
          <w:highlight w:val="white"/>
          <w:rtl w:val="0"/>
        </w:rPr>
        <w:t xml:space="preserve"> for green and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for triangles). Additionally, the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can take another argument called </w:t>
      </w:r>
      <w:r w:rsidDel="00000000" w:rsidR="00000000" w:rsidRPr="00000000">
        <w:rPr>
          <w:rFonts w:ascii="Courier New" w:cs="Courier New" w:eastAsia="Courier New" w:hAnsi="Courier New"/>
          <w:color w:val="313131"/>
          <w:highlight w:val="white"/>
          <w:rtl w:val="0"/>
        </w:rPr>
        <w:t xml:space="preserve">linewidth</w:t>
      </w:r>
      <w:r w:rsidDel="00000000" w:rsidR="00000000" w:rsidRPr="00000000">
        <w:rPr>
          <w:color w:val="313131"/>
          <w:highlight w:val="white"/>
          <w:rtl w:val="0"/>
        </w:rPr>
        <w:t xml:space="preserve"> that specifies how thick the line (or shapes that make up the line) should be displayed (in pixels). See the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documentation for more coloring and display options.</w:t>
      </w:r>
    </w:p>
    <w:p w:rsidR="00000000" w:rsidDel="00000000" w:rsidP="00000000" w:rsidRDefault="00000000" w:rsidRPr="00000000" w14:paraId="00000666">
      <w:pPr>
        <w:rPr>
          <w:color w:val="313131"/>
          <w:highlight w:val="white"/>
        </w:rPr>
      </w:pPr>
      <w:r w:rsidDel="00000000" w:rsidR="00000000" w:rsidRPr="00000000">
        <w:rPr>
          <w:rtl w:val="0"/>
        </w:rPr>
      </w:r>
    </w:p>
    <w:p w:rsidR="00000000" w:rsidDel="00000000" w:rsidP="00000000" w:rsidRDefault="00000000" w:rsidRPr="00000000" w14:paraId="00000667">
      <w:pPr>
        <w:rPr>
          <w:color w:val="313131"/>
          <w:highlight w:val="white"/>
        </w:rPr>
      </w:pPr>
      <w:r w:rsidDel="00000000" w:rsidR="00000000" w:rsidRPr="00000000">
        <w:rPr>
          <w:color w:val="313131"/>
          <w:highlight w:val="white"/>
          <w:rtl w:val="0"/>
        </w:rPr>
        <w:t xml:space="preserve">Finally, you can specify how you want separate graphs to be plotted (within the same window) by using the </w:t>
      </w:r>
      <w:r w:rsidDel="00000000" w:rsidR="00000000" w:rsidRPr="00000000">
        <w:rPr>
          <w:rFonts w:ascii="Courier New" w:cs="Courier New" w:eastAsia="Courier New" w:hAnsi="Courier New"/>
          <w:color w:val="313131"/>
          <w:highlight w:val="white"/>
          <w:rtl w:val="0"/>
        </w:rPr>
        <w:t xml:space="preserve">.subplot()</w:t>
      </w:r>
      <w:r w:rsidDel="00000000" w:rsidR="00000000" w:rsidRPr="00000000">
        <w:rPr>
          <w:color w:val="313131"/>
          <w:highlight w:val="white"/>
          <w:rtl w:val="0"/>
        </w:rPr>
        <w:t xml:space="preserve"> function. The </w:t>
      </w:r>
      <w:r w:rsidDel="00000000" w:rsidR="00000000" w:rsidRPr="00000000">
        <w:rPr>
          <w:rFonts w:ascii="Courier New" w:cs="Courier New" w:eastAsia="Courier New" w:hAnsi="Courier New"/>
          <w:color w:val="313131"/>
          <w:highlight w:val="white"/>
          <w:rtl w:val="0"/>
        </w:rPr>
        <w:t xml:space="preserve">.subplot()</w:t>
      </w:r>
      <w:r w:rsidDel="00000000" w:rsidR="00000000" w:rsidRPr="00000000">
        <w:rPr>
          <w:color w:val="313131"/>
          <w:highlight w:val="white"/>
          <w:rtl w:val="0"/>
        </w:rPr>
        <w:t xml:space="preserve"> function accepts an integer argument of which the first digit determines how many rows of graphs should be displayed, the second determines how many columns of graphs should be displayed, and the last specifies the order of the graph of the next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w:t>
      </w:r>
    </w:p>
    <w:p w:rsidR="00000000" w:rsidDel="00000000" w:rsidP="00000000" w:rsidRDefault="00000000" w:rsidRPr="00000000" w14:paraId="00000668">
      <w:pPr>
        <w:rPr>
          <w:color w:val="313131"/>
          <w:highlight w:val="white"/>
        </w:rPr>
      </w:pPr>
      <w:r w:rsidDel="00000000" w:rsidR="00000000" w:rsidRPr="00000000">
        <w:rPr>
          <w:rtl w:val="0"/>
        </w:rPr>
      </w:r>
    </w:p>
    <w:p w:rsidR="00000000" w:rsidDel="00000000" w:rsidP="00000000" w:rsidRDefault="00000000" w:rsidRPr="00000000" w14:paraId="0000066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pylab.figure(“two graphs in one”)</w:t>
      </w:r>
    </w:p>
    <w:p w:rsidR="00000000" w:rsidDel="00000000" w:rsidP="00000000" w:rsidRDefault="00000000" w:rsidRPr="00000000" w14:paraId="0000066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pylab.subplot(211)</w:t>
      </w:r>
    </w:p>
    <w:p w:rsidR="00000000" w:rsidDel="00000000" w:rsidP="00000000" w:rsidRDefault="00000000" w:rsidRPr="00000000" w14:paraId="0000066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pylab.ylim(1000)</w:t>
      </w:r>
    </w:p>
    <w:p w:rsidR="00000000" w:rsidDel="00000000" w:rsidP="00000000" w:rsidRDefault="00000000" w:rsidRPr="00000000" w14:paraId="0000066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w:t>
      </w:r>
    </w:p>
    <w:p w:rsidR="00000000" w:rsidDel="00000000" w:rsidP="00000000" w:rsidRDefault="00000000" w:rsidRPr="00000000" w14:paraId="0000066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pylab.subplot(212)</w:t>
      </w:r>
    </w:p>
    <w:p w:rsidR="00000000" w:rsidDel="00000000" w:rsidP="00000000" w:rsidRDefault="00000000" w:rsidRPr="00000000" w14:paraId="0000066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pylab.ylim(1000)</w:t>
      </w:r>
    </w:p>
    <w:p w:rsidR="00000000" w:rsidDel="00000000" w:rsidP="00000000" w:rsidRDefault="00000000" w:rsidRPr="00000000" w14:paraId="0000066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y_values2)</w:t>
      </w:r>
    </w:p>
    <w:p w:rsidR="00000000" w:rsidDel="00000000" w:rsidP="00000000" w:rsidRDefault="00000000" w:rsidRPr="00000000" w14:paraId="0000067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pylab.yscale(“log”)</w:t>
      </w:r>
    </w:p>
    <w:p w:rsidR="00000000" w:rsidDel="00000000" w:rsidP="00000000" w:rsidRDefault="00000000" w:rsidRPr="00000000" w14:paraId="0000067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72">
      <w:pPr>
        <w:rPr>
          <w:color w:val="313131"/>
          <w:highlight w:val="white"/>
        </w:rPr>
      </w:pPr>
      <w:r w:rsidDel="00000000" w:rsidR="00000000" w:rsidRPr="00000000">
        <w:rPr>
          <w:color w:val="313131"/>
          <w:highlight w:val="white"/>
          <w:rtl w:val="0"/>
        </w:rPr>
        <w:t xml:space="preserve">The above example creates a window with two graphs (one of a square function, the other of a cubed function, both with a y-axis limit of </w:t>
      </w:r>
      <w:r w:rsidDel="00000000" w:rsidR="00000000" w:rsidRPr="00000000">
        <w:rPr>
          <w:rFonts w:ascii="Courier New" w:cs="Courier New" w:eastAsia="Courier New" w:hAnsi="Courier New"/>
          <w:color w:val="313131"/>
          <w:highlight w:val="white"/>
          <w:rtl w:val="0"/>
        </w:rPr>
        <w:t xml:space="preserve">1000</w:t>
      </w:r>
      <w:r w:rsidDel="00000000" w:rsidR="00000000" w:rsidRPr="00000000">
        <w:rPr>
          <w:color w:val="313131"/>
          <w:highlight w:val="white"/>
          <w:rtl w:val="0"/>
        </w:rPr>
        <w:t xml:space="preserve">) and constructs each graph on a separate row in a single column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for the number of rows,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for the number of columns, and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for each of the graphs, respectively). The additional function call (</w:t>
      </w:r>
      <w:r w:rsidDel="00000000" w:rsidR="00000000" w:rsidRPr="00000000">
        <w:rPr>
          <w:rFonts w:ascii="Courier New" w:cs="Courier New" w:eastAsia="Courier New" w:hAnsi="Courier New"/>
          <w:color w:val="313131"/>
          <w:highlight w:val="white"/>
          <w:rtl w:val="0"/>
        </w:rPr>
        <w:t xml:space="preserve">.yscale()</w:t>
      </w:r>
      <w:r w:rsidDel="00000000" w:rsidR="00000000" w:rsidRPr="00000000">
        <w:rPr>
          <w:color w:val="313131"/>
          <w:highlight w:val="white"/>
          <w:rtl w:val="0"/>
        </w:rPr>
        <w:t xml:space="preserve">) specifies to display the y-axis as a logarithmic scale (</w:t>
      </w:r>
      <w:r w:rsidDel="00000000" w:rsidR="00000000" w:rsidRPr="00000000">
        <w:rPr>
          <w:rFonts w:ascii="Courier New" w:cs="Courier New" w:eastAsia="Courier New" w:hAnsi="Courier New"/>
          <w:color w:val="313131"/>
          <w:highlight w:val="white"/>
          <w:rtl w:val="0"/>
        </w:rPr>
        <w:t xml:space="preserve">“log”</w:t>
      </w:r>
      <w:r w:rsidDel="00000000" w:rsidR="00000000" w:rsidRPr="00000000">
        <w:rPr>
          <w:color w:val="313131"/>
          <w:highlight w:val="white"/>
          <w:rtl w:val="0"/>
        </w:rPr>
        <w:t xml:space="preserve">)  instead of a linear scale (which can be useful in some instances).</w:t>
      </w:r>
    </w:p>
    <w:p w:rsidR="00000000" w:rsidDel="00000000" w:rsidP="00000000" w:rsidRDefault="00000000" w:rsidRPr="00000000" w14:paraId="00000673">
      <w:pPr>
        <w:rPr>
          <w:rFonts w:ascii="Caveat" w:cs="Caveat" w:eastAsia="Caveat" w:hAnsi="Caveat"/>
          <w:color w:val="313131"/>
          <w:sz w:val="32"/>
          <w:szCs w:val="32"/>
          <w:highlight w:val="white"/>
        </w:rPr>
      </w:pPr>
      <w:r w:rsidDel="00000000" w:rsidR="00000000" w:rsidRPr="00000000">
        <w:rPr>
          <w:rFonts w:ascii="Caveat" w:cs="Caveat" w:eastAsia="Caveat" w:hAnsi="Caveat"/>
          <w:color w:val="313131"/>
          <w:sz w:val="32"/>
          <w:szCs w:val="32"/>
          <w:highlight w:val="white"/>
          <w:rtl w:val="0"/>
        </w:rPr>
        <w:t xml:space="preserve">Enjoy 6.00.1x!</w:t>
      </w:r>
    </w:p>
    <w:p w:rsidR="00000000" w:rsidDel="00000000" w:rsidP="00000000" w:rsidRDefault="00000000" w:rsidRPr="00000000" w14:paraId="00000674">
      <w:pPr>
        <w:rPr>
          <w:color w:val="313131"/>
          <w:highlight w:val="white"/>
        </w:rPr>
      </w:pPr>
      <w:r w:rsidDel="00000000" w:rsidR="00000000" w:rsidRPr="00000000">
        <w:rPr>
          <w:rtl w:val="0"/>
        </w:rPr>
      </w:r>
    </w:p>
    <w:p w:rsidR="00000000" w:rsidDel="00000000" w:rsidP="00000000" w:rsidRDefault="00000000" w:rsidRPr="00000000" w14:paraId="00000675">
      <w:pPr>
        <w:rPr>
          <w:color w:val="313131"/>
          <w:highlight w:val="white"/>
        </w:rPr>
      </w:pPr>
      <w:r w:rsidDel="00000000" w:rsidR="00000000" w:rsidRPr="00000000">
        <w:rPr>
          <w:rFonts w:ascii="Lobster" w:cs="Lobster" w:eastAsia="Lobster" w:hAnsi="Lobster"/>
          <w:color w:val="6aa84f"/>
          <w:sz w:val="36"/>
          <w:szCs w:val="36"/>
          <w:highlight w:val="white"/>
          <w:rtl w:val="0"/>
        </w:rPr>
        <w:t xml:space="preserve">Apple</w:t>
      </w:r>
      <w:r w:rsidDel="00000000" w:rsidR="00000000" w:rsidRPr="00000000">
        <w:rPr>
          <w:rFonts w:ascii="Lobster" w:cs="Lobster" w:eastAsia="Lobster" w:hAnsi="Lobster"/>
          <w:color w:val="cc0000"/>
          <w:sz w:val="36"/>
          <w:szCs w:val="36"/>
          <w:highlight w:val="white"/>
          <w:rtl w:val="0"/>
        </w:rPr>
        <w:t xml:space="preserve">Pie</w:t>
      </w:r>
      <w:r w:rsidDel="00000000" w:rsidR="00000000" w:rsidRPr="00000000">
        <w:rPr>
          <w:rFonts w:ascii="Lobster" w:cs="Lobster" w:eastAsia="Lobster" w:hAnsi="Lobster"/>
          <w:color w:val="f1c232"/>
          <w:sz w:val="36"/>
          <w:szCs w:val="36"/>
          <w:highlight w:val="white"/>
          <w:rtl w:val="0"/>
        </w:rPr>
        <w:t xml:space="preserve">Giraffe</w:t>
      </w:r>
      <w:r w:rsidDel="00000000" w:rsidR="00000000" w:rsidRPr="00000000">
        <w:rPr>
          <w:rtl w:val="0"/>
        </w:rPr>
      </w:r>
    </w:p>
    <w:sectPr>
      <w:headerReference r:id="rId13" w:type="default"/>
      <w:headerReference r:id="rId14" w:type="first"/>
      <w:footerReference r:id="rId15" w:type="default"/>
      <w:footerReference r:id="rId16" w:type="first"/>
      <w:pgSz w:h="15840" w:w="12240"/>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ratham jain" w:id="0" w:date="2020-06-22T14:09:14Z">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veat">
    <w:embedRegular w:fontKey="{00000000-0000-0000-0000-000000000000}" r:id="rId1" w:subsetted="0"/>
    <w:embedBold w:fontKey="{00000000-0000-0000-0000-000000000000}" r:id="rId2" w:subsetted="0"/>
  </w:font>
  <w:font w:name="Lobster">
    <w:embedRegular w:fontKey="{00000000-0000-0000-0000-000000000000}" r:id="rId3" w:subsetted="0"/>
  </w:font>
  <w:font w:name="Cousin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omfortaa">
    <w:embedRegular w:fontKey="{00000000-0000-0000-0000-000000000000}" r:id="rId8" w:subsetted="0"/>
    <w:embedBold w:fontKey="{00000000-0000-0000-0000-000000000000}" r:id="rId9" w:subsetted="0"/>
  </w:font>
  <w:font w:name="Open Sans">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6">
    <w:pPr>
      <w:jc w:val="right"/>
      <w:rPr>
        <w:sz w:val="16"/>
        <w:szCs w:val="16"/>
      </w:rPr>
    </w:pPr>
    <w:r w:rsidDel="00000000" w:rsidR="00000000" w:rsidRPr="00000000">
      <w:rPr>
        <w:sz w:val="16"/>
        <w:szCs w:val="16"/>
        <w:rtl w:val="0"/>
      </w:rPr>
      <w:t xml:space="preserve">🍏🥧🦒</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8">
    <w:pPr>
      <w:rPr/>
    </w:pPr>
    <w:r w:rsidDel="00000000" w:rsidR="00000000" w:rsidRPr="00000000">
      <w:rPr>
        <w:color w:val="666666"/>
        <w:sz w:val="18"/>
        <w:szCs w:val="18"/>
        <w:rtl w:val="0"/>
      </w:rPr>
      <w:t xml:space="preserve">Leave a comment if you find any errors or would like to suggest any improvements. ;)                                       </w:t>
    </w:r>
    <w:r w:rsidDel="00000000" w:rsidR="00000000" w:rsidRPr="00000000">
      <w:rPr>
        <w:sz w:val="16"/>
        <w:szCs w:val="16"/>
        <w:rtl w:val="0"/>
      </w:rPr>
      <w:t xml:space="preserv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header" Target="header2.xml"/><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15" Type="http://schemas.openxmlformats.org/officeDocument/2006/relationships/footer" Target="footer1.xml"/><Relationship Id="rId14" Type="http://schemas.openxmlformats.org/officeDocument/2006/relationships/header" Target="header1.xml"/><Relationship Id="rId16"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OpenSans-bold.ttf"/><Relationship Id="rId10" Type="http://schemas.openxmlformats.org/officeDocument/2006/relationships/font" Target="fonts/OpenSans-regular.ttf"/><Relationship Id="rId13" Type="http://schemas.openxmlformats.org/officeDocument/2006/relationships/font" Target="fonts/OpenSans-boldItalic.ttf"/><Relationship Id="rId12" Type="http://schemas.openxmlformats.org/officeDocument/2006/relationships/font" Target="fonts/OpenSans-italic.ttf"/><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Lobster-regular.ttf"/><Relationship Id="rId4" Type="http://schemas.openxmlformats.org/officeDocument/2006/relationships/font" Target="fonts/Cousine-regular.ttf"/><Relationship Id="rId9" Type="http://schemas.openxmlformats.org/officeDocument/2006/relationships/font" Target="fonts/Comfortaa-bold.ttf"/><Relationship Id="rId5" Type="http://schemas.openxmlformats.org/officeDocument/2006/relationships/font" Target="fonts/Cousine-bold.ttf"/><Relationship Id="rId6" Type="http://schemas.openxmlformats.org/officeDocument/2006/relationships/font" Target="fonts/Cousine-italic.ttf"/><Relationship Id="rId7" Type="http://schemas.openxmlformats.org/officeDocument/2006/relationships/font" Target="fonts/Cousine-boldItalic.ttf"/><Relationship Id="rId8" Type="http://schemas.openxmlformats.org/officeDocument/2006/relationships/font" Target="fonts/Comforta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